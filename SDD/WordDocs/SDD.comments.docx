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F51CF6" w14:textId="4DA8B257" w:rsidR="2672A0C6" w:rsidRPr="00B70B0E" w:rsidRDefault="21CA691B">
      <w:pPr>
        <w:rPr>
          <w:rFonts w:ascii="Segoe UI" w:hAnsi="Segoe UI" w:cs="Segoe UI"/>
        </w:rPr>
      </w:pPr>
      <w:bookmarkStart w:id="0" w:name="_GoBack"/>
      <w:bookmarkEnd w:id="0"/>
      <w:r w:rsidRPr="00B70B0E">
        <w:rPr>
          <w:rFonts w:ascii="Segoe UI" w:hAnsi="Segoe UI" w:cs="Segoe UI"/>
          <w:noProof/>
        </w:rPr>
        <w:drawing>
          <wp:inline distT="0" distB="0" distL="0" distR="0" wp14:anchorId="6736BFC0" wp14:editId="4FB5D03B">
            <wp:extent cx="3905250" cy="4572000"/>
            <wp:effectExtent l="0" t="0" r="0" b="0"/>
            <wp:docPr id="1853841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75F2293E" w14:textId="505208A5" w:rsidR="77E68EEB" w:rsidRPr="00B70B0E" w:rsidRDefault="77E68EEB">
      <w:pPr>
        <w:rPr>
          <w:rFonts w:ascii="Segoe UI" w:hAnsi="Segoe UI" w:cs="Segoe UI"/>
        </w:rPr>
      </w:pPr>
      <w:r w:rsidRPr="00B70B0E">
        <w:rPr>
          <w:rFonts w:ascii="Segoe UI" w:hAnsi="Segoe UI" w:cs="Segoe UI"/>
        </w:rPr>
        <w:br w:type="page"/>
      </w:r>
    </w:p>
    <w:p w14:paraId="0DF09866" w14:textId="77777777" w:rsidR="00E07E2B" w:rsidRPr="00B70B0E" w:rsidRDefault="7CA12210" w:rsidP="7CA12210">
      <w:pPr>
        <w:rPr>
          <w:rFonts w:ascii="Segoe UI" w:hAnsi="Segoe UI" w:cs="Segoe UI"/>
          <w:b/>
          <w:bCs/>
          <w:color w:val="000000" w:themeColor="text1"/>
          <w:sz w:val="48"/>
          <w:szCs w:val="48"/>
        </w:rPr>
      </w:pPr>
      <w:r w:rsidRPr="00B70B0E">
        <w:rPr>
          <w:rFonts w:ascii="Segoe UI" w:hAnsi="Segoe UI" w:cs="Segoe UI"/>
          <w:b/>
          <w:bCs/>
          <w:color w:val="000000" w:themeColor="text1"/>
          <w:sz w:val="48"/>
          <w:szCs w:val="48"/>
        </w:rPr>
        <w:lastRenderedPageBreak/>
        <w:t>Software Design Document</w:t>
      </w:r>
    </w:p>
    <w:p w14:paraId="62132E89" w14:textId="01E76833" w:rsidR="00E07E2B" w:rsidRPr="00B70B0E" w:rsidRDefault="2F03FE89" w:rsidP="7CA12210">
      <w:pPr>
        <w:rPr>
          <w:rFonts w:ascii="Segoe UI" w:hAnsi="Segoe UI" w:cs="Segoe UI"/>
          <w:b/>
          <w:bCs/>
          <w:color w:val="000000" w:themeColor="text1"/>
        </w:rPr>
      </w:pPr>
      <w:r w:rsidRPr="00B70B0E">
        <w:rPr>
          <w:rFonts w:ascii="Segoe UI" w:hAnsi="Segoe UI" w:cs="Segoe UI"/>
          <w:b/>
          <w:bCs/>
          <w:color w:val="000000" w:themeColor="text1"/>
          <w:sz w:val="36"/>
          <w:szCs w:val="36"/>
        </w:rPr>
        <w:t>Version 1.</w:t>
      </w:r>
      <w:r w:rsidR="00FD1AA9" w:rsidRPr="00B70B0E">
        <w:rPr>
          <w:rFonts w:ascii="Segoe UI" w:hAnsi="Segoe UI" w:cs="Segoe UI"/>
          <w:b/>
          <w:bCs/>
          <w:color w:val="000000" w:themeColor="text1"/>
          <w:sz w:val="36"/>
          <w:szCs w:val="36"/>
        </w:rPr>
        <w:t>6</w:t>
      </w:r>
      <w:r w:rsidR="00E34EEB" w:rsidRPr="00B70B0E">
        <w:rPr>
          <w:rFonts w:ascii="Segoe UI" w:hAnsi="Segoe UI" w:cs="Segoe UI"/>
          <w:b/>
          <w:color w:val="000000" w:themeColor="text1"/>
        </w:rPr>
        <w:tab/>
      </w:r>
    </w:p>
    <w:p w14:paraId="14ED216D" w14:textId="2289E433" w:rsidR="00E07E2B" w:rsidRPr="00B70B0E" w:rsidRDefault="7CA12210" w:rsidP="7CA12210">
      <w:pPr>
        <w:rPr>
          <w:rFonts w:ascii="Segoe UI" w:hAnsi="Segoe UI" w:cs="Segoe UI"/>
          <w:b/>
          <w:bCs/>
          <w:color w:val="000000" w:themeColor="text1"/>
          <w:sz w:val="36"/>
          <w:szCs w:val="36"/>
        </w:rPr>
      </w:pPr>
      <w:r w:rsidRPr="00B70B0E">
        <w:rPr>
          <w:rFonts w:ascii="Segoe UI" w:hAnsi="Segoe UI" w:cs="Segoe UI"/>
          <w:b/>
          <w:bCs/>
          <w:color w:val="000000" w:themeColor="text1"/>
          <w:sz w:val="36"/>
          <w:szCs w:val="36"/>
        </w:rPr>
        <w:t>December 15</w:t>
      </w:r>
      <w:r w:rsidRPr="00B70B0E">
        <w:rPr>
          <w:rFonts w:ascii="Segoe UI" w:hAnsi="Segoe UI" w:cs="Segoe UI"/>
          <w:b/>
          <w:bCs/>
          <w:color w:val="000000" w:themeColor="text1"/>
          <w:sz w:val="36"/>
          <w:szCs w:val="36"/>
          <w:vertAlign w:val="superscript"/>
        </w:rPr>
        <w:t>th</w:t>
      </w:r>
      <w:r w:rsidRPr="00B70B0E">
        <w:rPr>
          <w:rFonts w:ascii="Segoe UI" w:hAnsi="Segoe UI" w:cs="Segoe UI"/>
          <w:b/>
          <w:bCs/>
          <w:color w:val="000000" w:themeColor="text1"/>
          <w:sz w:val="36"/>
          <w:szCs w:val="36"/>
        </w:rPr>
        <w:t>, 2017</w:t>
      </w:r>
    </w:p>
    <w:p w14:paraId="68281C66" w14:textId="77777777" w:rsidR="00E07E2B" w:rsidRPr="00B70B0E" w:rsidRDefault="7CA12210" w:rsidP="7CA12210">
      <w:pPr>
        <w:rPr>
          <w:rFonts w:ascii="Segoe UI" w:hAnsi="Segoe UI" w:cs="Segoe UI"/>
          <w:b/>
          <w:bCs/>
          <w:color w:val="000000" w:themeColor="text1"/>
          <w:sz w:val="48"/>
          <w:szCs w:val="48"/>
        </w:rPr>
      </w:pPr>
      <w:r w:rsidRPr="00B70B0E">
        <w:rPr>
          <w:rFonts w:ascii="Segoe UI" w:hAnsi="Segoe UI" w:cs="Segoe UI"/>
          <w:b/>
          <w:bCs/>
          <w:color w:val="000000" w:themeColor="text1"/>
          <w:sz w:val="48"/>
          <w:szCs w:val="48"/>
        </w:rPr>
        <w:t>Student Calendar Integration Application</w:t>
      </w:r>
    </w:p>
    <w:p w14:paraId="65D67208" w14:textId="77777777" w:rsidR="00E07E2B" w:rsidRPr="00B70B0E" w:rsidRDefault="7CA12210" w:rsidP="7CA12210">
      <w:pPr>
        <w:rPr>
          <w:rFonts w:ascii="Segoe UI" w:hAnsi="Segoe UI" w:cs="Segoe UI"/>
          <w:b/>
          <w:bCs/>
          <w:color w:val="000000" w:themeColor="text1"/>
          <w:sz w:val="32"/>
          <w:szCs w:val="32"/>
        </w:rPr>
      </w:pPr>
      <w:r w:rsidRPr="00B70B0E">
        <w:rPr>
          <w:rFonts w:ascii="Segoe UI" w:hAnsi="Segoe UI" w:cs="Segoe UI"/>
          <w:b/>
          <w:bCs/>
          <w:color w:val="000000" w:themeColor="text1"/>
          <w:sz w:val="32"/>
          <w:szCs w:val="32"/>
        </w:rPr>
        <w:t>BYU-Idaho CS364 Software Engineering</w:t>
      </w:r>
    </w:p>
    <w:p w14:paraId="6EE19C35" w14:textId="77777777" w:rsidR="00E07E2B" w:rsidRPr="00B70B0E" w:rsidRDefault="00E07E2B" w:rsidP="3F85DD98">
      <w:pPr>
        <w:rPr>
          <w:rFonts w:ascii="Segoe UI" w:eastAsia="Times New Roman" w:hAnsi="Segoe UI" w:cs="Segoe UI"/>
          <w:b/>
          <w:bCs/>
          <w:color w:val="000000" w:themeColor="text1"/>
          <w:sz w:val="48"/>
          <w:szCs w:val="48"/>
        </w:rPr>
      </w:pPr>
      <w:r w:rsidRPr="00B70B0E">
        <w:rPr>
          <w:rFonts w:ascii="Segoe UI" w:hAnsi="Segoe UI" w:cs="Segoe UI"/>
          <w:color w:val="000000" w:themeColor="text1"/>
        </w:rPr>
        <w:br w:type="page"/>
      </w:r>
    </w:p>
    <w:p w14:paraId="60328E65" w14:textId="77777777" w:rsidR="00E07E2B"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1" w:name="_Toc501044164"/>
      <w:bookmarkStart w:id="2" w:name="_Toc501046758"/>
      <w:bookmarkStart w:id="3" w:name="_Toc501050120"/>
      <w:bookmarkStart w:id="4" w:name="_Toc501053152"/>
      <w:bookmarkStart w:id="5" w:name="_Toc501053672"/>
      <w:bookmarkStart w:id="6" w:name="_Toc501051965"/>
      <w:bookmarkStart w:id="7" w:name="_Toc501049735"/>
      <w:bookmarkStart w:id="8" w:name="_Toc501141974"/>
      <w:r w:rsidRPr="00B70B0E">
        <w:rPr>
          <w:rFonts w:ascii="Segoe UI" w:hAnsi="Segoe UI" w:cs="Segoe UI"/>
          <w:color w:val="000000" w:themeColor="text1"/>
        </w:rPr>
        <w:lastRenderedPageBreak/>
        <w:t>Authors</w:t>
      </w:r>
      <w:bookmarkEnd w:id="1"/>
      <w:bookmarkEnd w:id="2"/>
      <w:bookmarkEnd w:id="3"/>
      <w:bookmarkEnd w:id="4"/>
      <w:bookmarkEnd w:id="5"/>
      <w:bookmarkEnd w:id="6"/>
      <w:bookmarkEnd w:id="7"/>
      <w:bookmarkEnd w:id="8"/>
    </w:p>
    <w:p w14:paraId="0E8D9D53" w14:textId="77777777" w:rsidR="00E07E2B"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9" w:name="_Toc501044165"/>
      <w:bookmarkStart w:id="10" w:name="_Toc501046759"/>
      <w:bookmarkStart w:id="11" w:name="_Toc501050121"/>
      <w:bookmarkStart w:id="12" w:name="_Toc501053153"/>
      <w:bookmarkStart w:id="13" w:name="_Toc501053673"/>
      <w:bookmarkStart w:id="14" w:name="_Toc501051966"/>
      <w:bookmarkStart w:id="15" w:name="_Toc501049736"/>
      <w:bookmarkStart w:id="16" w:name="_Toc501141975"/>
      <w:r w:rsidRPr="00B70B0E">
        <w:rPr>
          <w:rFonts w:ascii="Segoe UI" w:hAnsi="Segoe UI" w:cs="Segoe UI"/>
          <w:color w:val="000000" w:themeColor="text1"/>
        </w:rPr>
        <w:t>Project Manager</w:t>
      </w:r>
      <w:bookmarkEnd w:id="9"/>
      <w:bookmarkEnd w:id="10"/>
      <w:bookmarkEnd w:id="11"/>
      <w:bookmarkEnd w:id="12"/>
      <w:bookmarkEnd w:id="13"/>
      <w:bookmarkEnd w:id="14"/>
      <w:bookmarkEnd w:id="15"/>
      <w:bookmarkEnd w:id="16"/>
    </w:p>
    <w:p w14:paraId="69D92A74" w14:textId="77777777" w:rsidR="00E07E2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Michael Carey</w:t>
      </w:r>
    </w:p>
    <w:p w14:paraId="4B3E91E9" w14:textId="77777777" w:rsidR="00E07E2B"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7" w:name="_Toc501044166"/>
      <w:bookmarkStart w:id="18" w:name="_Toc501046760"/>
      <w:bookmarkStart w:id="19" w:name="_Toc501050122"/>
      <w:bookmarkStart w:id="20" w:name="_Toc501053154"/>
      <w:bookmarkStart w:id="21" w:name="_Toc501053674"/>
      <w:bookmarkStart w:id="22" w:name="_Toc501051967"/>
      <w:bookmarkStart w:id="23" w:name="_Toc501049737"/>
      <w:bookmarkStart w:id="24" w:name="_Toc501141976"/>
      <w:r w:rsidRPr="00B70B0E">
        <w:rPr>
          <w:rFonts w:ascii="Segoe UI" w:hAnsi="Segoe UI" w:cs="Segoe UI"/>
          <w:color w:val="000000" w:themeColor="text1"/>
        </w:rPr>
        <w:t>Team Leads</w:t>
      </w:r>
      <w:bookmarkEnd w:id="17"/>
      <w:bookmarkEnd w:id="18"/>
      <w:bookmarkEnd w:id="19"/>
      <w:bookmarkEnd w:id="20"/>
      <w:bookmarkEnd w:id="21"/>
      <w:bookmarkEnd w:id="22"/>
      <w:bookmarkEnd w:id="23"/>
      <w:bookmarkEnd w:id="24"/>
    </w:p>
    <w:p w14:paraId="370AB731" w14:textId="5CD57250" w:rsidR="00E07E2B" w:rsidRPr="00B70B0E" w:rsidRDefault="7CA12210" w:rsidP="7CA12210">
      <w:pPr>
        <w:pStyle w:val="NormalWeb"/>
        <w:spacing w:before="0" w:beforeAutospacing="0" w:after="240" w:afterAutospacing="0"/>
        <w:rPr>
          <w:rFonts w:ascii="Segoe UI" w:hAnsi="Segoe UI" w:cs="Segoe UI"/>
          <w:b/>
          <w:bCs/>
          <w:color w:val="000000" w:themeColor="text1"/>
          <w:sz w:val="48"/>
          <w:szCs w:val="48"/>
        </w:rPr>
      </w:pPr>
      <w:r w:rsidRPr="00B70B0E">
        <w:rPr>
          <w:rFonts w:ascii="Segoe UI" w:hAnsi="Segoe UI" w:cs="Segoe UI"/>
          <w:color w:val="000000" w:themeColor="text1"/>
        </w:rPr>
        <w:t>Landon Shumway</w:t>
      </w:r>
      <w:r w:rsidR="7B1BE639" w:rsidRPr="00B70B0E">
        <w:rPr>
          <w:rFonts w:ascii="Segoe UI" w:hAnsi="Segoe UI" w:cs="Segoe UI"/>
        </w:rPr>
        <w:br/>
      </w:r>
      <w:r w:rsidRPr="00B70B0E">
        <w:rPr>
          <w:rFonts w:ascii="Segoe UI" w:hAnsi="Segoe UI" w:cs="Segoe UI"/>
          <w:color w:val="000000" w:themeColor="text1"/>
        </w:rPr>
        <w:t>Robert Nelson</w:t>
      </w:r>
      <w:r w:rsidR="7B1BE639" w:rsidRPr="00B70B0E">
        <w:rPr>
          <w:rFonts w:ascii="Segoe UI" w:hAnsi="Segoe UI" w:cs="Segoe UI"/>
        </w:rPr>
        <w:br/>
      </w:r>
      <w:r w:rsidRPr="00B70B0E">
        <w:rPr>
          <w:rFonts w:ascii="Segoe UI" w:hAnsi="Segoe UI" w:cs="Segoe UI"/>
          <w:color w:val="000000" w:themeColor="text1"/>
        </w:rPr>
        <w:t>Adam Shumway</w:t>
      </w:r>
      <w:r w:rsidR="7B1BE639" w:rsidRPr="00B70B0E">
        <w:rPr>
          <w:rFonts w:ascii="Segoe UI" w:hAnsi="Segoe UI" w:cs="Segoe UI"/>
        </w:rPr>
        <w:br/>
      </w:r>
      <w:r w:rsidRPr="00B70B0E">
        <w:rPr>
          <w:rFonts w:ascii="Segoe UI" w:hAnsi="Segoe UI" w:cs="Segoe UI"/>
          <w:color w:val="000000" w:themeColor="text1"/>
        </w:rPr>
        <w:t>Daniel Craig</w:t>
      </w:r>
    </w:p>
    <w:p w14:paraId="516521A4" w14:textId="16938464" w:rsidR="00E07E2B" w:rsidRPr="00B70B0E" w:rsidRDefault="7CA12210" w:rsidP="7CA12210">
      <w:pPr>
        <w:pStyle w:val="Heading2"/>
        <w:spacing w:before="360" w:beforeAutospacing="0" w:after="240" w:afterAutospacing="0"/>
        <w:rPr>
          <w:rFonts w:ascii="Segoe UI" w:eastAsia="Segoe UI" w:hAnsi="Segoe UI" w:cs="Segoe UI"/>
          <w:color w:val="000000" w:themeColor="text1"/>
        </w:rPr>
      </w:pPr>
      <w:bookmarkStart w:id="25" w:name="_Toc501044167"/>
      <w:bookmarkStart w:id="26" w:name="_Toc501046761"/>
      <w:bookmarkStart w:id="27" w:name="_Toc501050123"/>
      <w:bookmarkStart w:id="28" w:name="_Toc501053155"/>
      <w:bookmarkStart w:id="29" w:name="_Toc501053675"/>
      <w:bookmarkStart w:id="30" w:name="_Toc501051968"/>
      <w:bookmarkStart w:id="31" w:name="_Toc501049738"/>
      <w:bookmarkStart w:id="32" w:name="_Toc501141977"/>
      <w:r w:rsidRPr="00B70B0E">
        <w:rPr>
          <w:rFonts w:ascii="Segoe UI" w:eastAsia="Segoe UI" w:hAnsi="Segoe UI" w:cs="Segoe UI"/>
          <w:color w:val="000000" w:themeColor="text1"/>
        </w:rPr>
        <w:t>Team Members</w:t>
      </w:r>
      <w:bookmarkEnd w:id="25"/>
      <w:bookmarkEnd w:id="26"/>
      <w:bookmarkEnd w:id="27"/>
      <w:bookmarkEnd w:id="28"/>
      <w:bookmarkEnd w:id="29"/>
      <w:bookmarkEnd w:id="30"/>
      <w:bookmarkEnd w:id="31"/>
      <w:bookmarkEnd w:id="32"/>
    </w:p>
    <w:p w14:paraId="124BDEA6" w14:textId="6D24339F" w:rsidR="00E3294C" w:rsidRPr="00B70B0E" w:rsidRDefault="7B1BE639" w:rsidP="7CA12210">
      <w:pPr>
        <w:spacing w:after="0" w:line="240" w:lineRule="auto"/>
        <w:rPr>
          <w:rFonts w:ascii="Segoe UI" w:eastAsia="Segoe UI" w:hAnsi="Segoe UI" w:cs="Segoe UI"/>
          <w:color w:val="000000" w:themeColor="text1"/>
        </w:rPr>
      </w:pPr>
      <w:r w:rsidRPr="00B70B0E">
        <w:rPr>
          <w:rFonts w:ascii="Segoe UI" w:hAnsi="Segoe UI" w:cs="Segoe UI"/>
          <w:color w:val="24292E"/>
          <w:shd w:val="clear" w:color="auto" w:fill="FFFFFF"/>
        </w:rPr>
        <w:t>Austin Golding</w:t>
      </w:r>
      <w:r w:rsidR="00EC68F1" w:rsidRPr="00B70B0E">
        <w:rPr>
          <w:rFonts w:ascii="Segoe UI" w:hAnsi="Segoe UI" w:cs="Segoe UI"/>
          <w:color w:val="24292E"/>
        </w:rPr>
        <w:br/>
      </w:r>
      <w:r w:rsidRPr="00B70B0E">
        <w:rPr>
          <w:rFonts w:ascii="Segoe UI" w:hAnsi="Segoe UI" w:cs="Segoe UI"/>
          <w:color w:val="24292E"/>
          <w:shd w:val="clear" w:color="auto" w:fill="FFFFFF"/>
        </w:rPr>
        <w:t>Marcus Rhodes</w:t>
      </w:r>
      <w:r w:rsidR="00EC68F1" w:rsidRPr="00B70B0E">
        <w:rPr>
          <w:rFonts w:ascii="Segoe UI" w:hAnsi="Segoe UI" w:cs="Segoe UI"/>
          <w:color w:val="24292E"/>
        </w:rPr>
        <w:br/>
      </w:r>
      <w:r w:rsidRPr="00B70B0E">
        <w:rPr>
          <w:rFonts w:ascii="Segoe UI" w:hAnsi="Segoe UI" w:cs="Segoe UI"/>
          <w:color w:val="24292E"/>
          <w:shd w:val="clear" w:color="auto" w:fill="FFFFFF"/>
        </w:rPr>
        <w:t>Jonathan Comeau</w:t>
      </w:r>
      <w:r w:rsidR="00EC68F1" w:rsidRPr="00B70B0E">
        <w:rPr>
          <w:rFonts w:ascii="Segoe UI" w:hAnsi="Segoe UI" w:cs="Segoe UI"/>
          <w:color w:val="24292E"/>
        </w:rPr>
        <w:br/>
      </w:r>
      <w:r w:rsidRPr="00B70B0E">
        <w:rPr>
          <w:rFonts w:ascii="Segoe UI" w:hAnsi="Segoe UI" w:cs="Segoe UI"/>
          <w:color w:val="24292E"/>
          <w:shd w:val="clear" w:color="auto" w:fill="FFFFFF"/>
        </w:rPr>
        <w:t>Dallin Snell</w:t>
      </w:r>
      <w:r w:rsidR="00EC68F1" w:rsidRPr="00B70B0E">
        <w:rPr>
          <w:rFonts w:ascii="Segoe UI" w:hAnsi="Segoe UI" w:cs="Segoe UI"/>
          <w:color w:val="24292E"/>
        </w:rPr>
        <w:br/>
      </w:r>
      <w:r w:rsidRPr="00B70B0E">
        <w:rPr>
          <w:rFonts w:ascii="Segoe UI" w:hAnsi="Segoe UI" w:cs="Segoe UI"/>
          <w:color w:val="24292E"/>
          <w:shd w:val="clear" w:color="auto" w:fill="FFFFFF"/>
        </w:rPr>
        <w:t>Kylor Kersavage</w:t>
      </w:r>
      <w:r w:rsidR="00EC68F1" w:rsidRPr="00B70B0E">
        <w:rPr>
          <w:rFonts w:ascii="Segoe UI" w:hAnsi="Segoe UI" w:cs="Segoe UI"/>
          <w:color w:val="24292E"/>
        </w:rPr>
        <w:br/>
      </w:r>
      <w:r w:rsidRPr="00B70B0E">
        <w:rPr>
          <w:rFonts w:ascii="Segoe UI" w:hAnsi="Segoe UI" w:cs="Segoe UI"/>
          <w:color w:val="24292E"/>
          <w:shd w:val="clear" w:color="auto" w:fill="FFFFFF"/>
        </w:rPr>
        <w:t>Aaron Shore</w:t>
      </w:r>
      <w:r w:rsidR="00EC68F1" w:rsidRPr="00B70B0E">
        <w:rPr>
          <w:rFonts w:ascii="Segoe UI" w:hAnsi="Segoe UI" w:cs="Segoe UI"/>
          <w:color w:val="24292E"/>
        </w:rPr>
        <w:br/>
      </w:r>
      <w:r w:rsidRPr="00B70B0E">
        <w:rPr>
          <w:rFonts w:ascii="Segoe UI" w:hAnsi="Segoe UI" w:cs="Segoe UI"/>
          <w:color w:val="24292E"/>
          <w:shd w:val="clear" w:color="auto" w:fill="FFFFFF"/>
        </w:rPr>
        <w:t>Brian Robertson</w:t>
      </w:r>
      <w:r w:rsidR="00EC68F1" w:rsidRPr="00B70B0E">
        <w:rPr>
          <w:rFonts w:ascii="Segoe UI" w:hAnsi="Segoe UI" w:cs="Segoe UI"/>
          <w:color w:val="24292E"/>
        </w:rPr>
        <w:br/>
      </w:r>
      <w:r w:rsidRPr="00B70B0E">
        <w:rPr>
          <w:rFonts w:ascii="Segoe UI" w:hAnsi="Segoe UI" w:cs="Segoe UI"/>
          <w:color w:val="24292E"/>
          <w:shd w:val="clear" w:color="auto" w:fill="FFFFFF"/>
        </w:rPr>
        <w:t>Joseph Keene</w:t>
      </w:r>
      <w:r w:rsidR="00EC68F1" w:rsidRPr="00B70B0E">
        <w:rPr>
          <w:rFonts w:ascii="Segoe UI" w:hAnsi="Segoe UI" w:cs="Segoe UI"/>
          <w:color w:val="24292E"/>
        </w:rPr>
        <w:br/>
      </w:r>
      <w:r w:rsidRPr="00B70B0E">
        <w:rPr>
          <w:rFonts w:ascii="Segoe UI" w:hAnsi="Segoe UI" w:cs="Segoe UI"/>
          <w:color w:val="24292E"/>
          <w:shd w:val="clear" w:color="auto" w:fill="FFFFFF"/>
        </w:rPr>
        <w:t>Jacob Keene</w:t>
      </w:r>
      <w:r w:rsidR="00EC68F1" w:rsidRPr="00B70B0E">
        <w:rPr>
          <w:rFonts w:ascii="Segoe UI" w:hAnsi="Segoe UI" w:cs="Segoe UI"/>
          <w:color w:val="24292E"/>
        </w:rPr>
        <w:br/>
      </w:r>
      <w:r w:rsidRPr="00B70B0E">
        <w:rPr>
          <w:rFonts w:ascii="Segoe UI" w:hAnsi="Segoe UI" w:cs="Segoe UI"/>
          <w:color w:val="24292E"/>
          <w:shd w:val="clear" w:color="auto" w:fill="FFFFFF"/>
        </w:rPr>
        <w:t>Zane West</w:t>
      </w:r>
      <w:r w:rsidR="00EC68F1" w:rsidRPr="00B70B0E">
        <w:rPr>
          <w:rFonts w:ascii="Segoe UI" w:hAnsi="Segoe UI" w:cs="Segoe UI"/>
          <w:color w:val="24292E"/>
        </w:rPr>
        <w:br/>
      </w:r>
      <w:r w:rsidRPr="00B70B0E">
        <w:rPr>
          <w:rFonts w:ascii="Segoe UI" w:hAnsi="Segoe UI" w:cs="Segoe UI"/>
          <w:color w:val="24292E"/>
          <w:shd w:val="clear" w:color="auto" w:fill="FFFFFF"/>
        </w:rPr>
        <w:t>Rex Nesbit</w:t>
      </w:r>
      <w:r w:rsidR="00EC68F1" w:rsidRPr="00B70B0E">
        <w:rPr>
          <w:rFonts w:ascii="Segoe UI" w:hAnsi="Segoe UI" w:cs="Segoe UI"/>
          <w:color w:val="24292E"/>
        </w:rPr>
        <w:br/>
      </w:r>
      <w:r w:rsidRPr="00B70B0E">
        <w:rPr>
          <w:rFonts w:ascii="Segoe UI" w:hAnsi="Segoe UI" w:cs="Segoe UI"/>
          <w:color w:val="24292E"/>
          <w:shd w:val="clear" w:color="auto" w:fill="FFFFFF"/>
        </w:rPr>
        <w:t>John Memmott</w:t>
      </w:r>
      <w:r w:rsidR="00EC68F1" w:rsidRPr="00B70B0E">
        <w:rPr>
          <w:rFonts w:ascii="Segoe UI" w:hAnsi="Segoe UI" w:cs="Segoe UI"/>
          <w:color w:val="24292E"/>
        </w:rPr>
        <w:br/>
      </w:r>
      <w:r w:rsidRPr="00B70B0E">
        <w:rPr>
          <w:rFonts w:ascii="Segoe UI" w:hAnsi="Segoe UI" w:cs="Segoe UI"/>
          <w:color w:val="24292E"/>
          <w:shd w:val="clear" w:color="auto" w:fill="FFFFFF"/>
        </w:rPr>
        <w:t>Jefferson Santos</w:t>
      </w:r>
      <w:r w:rsidR="00EC68F1" w:rsidRPr="00B70B0E">
        <w:rPr>
          <w:rFonts w:ascii="Segoe UI" w:hAnsi="Segoe UI" w:cs="Segoe UI"/>
          <w:color w:val="24292E"/>
        </w:rPr>
        <w:br/>
      </w:r>
      <w:r w:rsidRPr="00B70B0E">
        <w:rPr>
          <w:rFonts w:ascii="Segoe UI" w:hAnsi="Segoe UI" w:cs="Segoe UI"/>
          <w:color w:val="24292E"/>
          <w:shd w:val="clear" w:color="auto" w:fill="FFFFFF"/>
        </w:rPr>
        <w:t>Keith Wheeler</w:t>
      </w:r>
      <w:r w:rsidR="00EC68F1" w:rsidRPr="00B70B0E">
        <w:rPr>
          <w:rFonts w:ascii="Segoe UI" w:hAnsi="Segoe UI" w:cs="Segoe UI"/>
          <w:color w:val="24292E"/>
        </w:rPr>
        <w:br/>
      </w:r>
      <w:r w:rsidRPr="00B70B0E">
        <w:rPr>
          <w:rFonts w:ascii="Segoe UI" w:hAnsi="Segoe UI" w:cs="Segoe UI"/>
          <w:color w:val="24292E"/>
          <w:shd w:val="clear" w:color="auto" w:fill="FFFFFF"/>
        </w:rPr>
        <w:lastRenderedPageBreak/>
        <w:t>Tyler Sorenson</w:t>
      </w:r>
      <w:r w:rsidR="00EC68F1" w:rsidRPr="00B70B0E">
        <w:rPr>
          <w:rFonts w:ascii="Segoe UI" w:hAnsi="Segoe UI" w:cs="Segoe UI"/>
          <w:color w:val="24292E"/>
        </w:rPr>
        <w:br/>
      </w:r>
      <w:r w:rsidRPr="00B70B0E">
        <w:rPr>
          <w:rFonts w:ascii="Segoe UI" w:hAnsi="Segoe UI" w:cs="Segoe UI"/>
          <w:color w:val="24292E"/>
          <w:shd w:val="clear" w:color="auto" w:fill="FFFFFF"/>
        </w:rPr>
        <w:t>Brandon Hartshorn</w:t>
      </w:r>
      <w:r w:rsidR="00EC68F1" w:rsidRPr="00B70B0E">
        <w:rPr>
          <w:rFonts w:ascii="Segoe UI" w:hAnsi="Segoe UI" w:cs="Segoe UI"/>
          <w:color w:val="24292E"/>
        </w:rPr>
        <w:br/>
      </w:r>
      <w:r w:rsidRPr="00B70B0E">
        <w:rPr>
          <w:rFonts w:ascii="Segoe UI" w:hAnsi="Segoe UI" w:cs="Segoe UI"/>
          <w:color w:val="24292E"/>
          <w:shd w:val="clear" w:color="auto" w:fill="FFFFFF"/>
        </w:rPr>
        <w:t>Micah Wilson</w:t>
      </w:r>
      <w:r w:rsidR="00EC68F1" w:rsidRPr="00B70B0E">
        <w:rPr>
          <w:rFonts w:ascii="Segoe UI" w:hAnsi="Segoe UI" w:cs="Segoe UI"/>
          <w:color w:val="24292E"/>
        </w:rPr>
        <w:br/>
      </w:r>
      <w:r w:rsidRPr="00B70B0E">
        <w:rPr>
          <w:rFonts w:ascii="Segoe UI" w:hAnsi="Segoe UI" w:cs="Segoe UI"/>
          <w:color w:val="24292E"/>
          <w:shd w:val="clear" w:color="auto" w:fill="FFFFFF"/>
        </w:rPr>
        <w:t>Jason Catmull</w:t>
      </w:r>
      <w:r w:rsidR="00EC68F1" w:rsidRPr="00B70B0E">
        <w:rPr>
          <w:rFonts w:ascii="Segoe UI" w:hAnsi="Segoe UI" w:cs="Segoe UI"/>
          <w:color w:val="24292E"/>
        </w:rPr>
        <w:br/>
      </w:r>
      <w:r w:rsidRPr="00B70B0E">
        <w:rPr>
          <w:rFonts w:ascii="Segoe UI" w:hAnsi="Segoe UI" w:cs="Segoe UI"/>
          <w:color w:val="24292E"/>
          <w:shd w:val="clear" w:color="auto" w:fill="FFFFFF"/>
        </w:rPr>
        <w:t>Sebastian Calle</w:t>
      </w:r>
      <w:r w:rsidR="00EC68F1" w:rsidRPr="00B70B0E">
        <w:rPr>
          <w:rFonts w:ascii="Segoe UI" w:hAnsi="Segoe UI" w:cs="Segoe UI"/>
          <w:color w:val="24292E"/>
        </w:rPr>
        <w:br/>
      </w:r>
      <w:r w:rsidR="00EC68F1" w:rsidRPr="00B70B0E">
        <w:rPr>
          <w:rFonts w:ascii="Segoe UI" w:hAnsi="Segoe UI" w:cs="Segoe UI"/>
          <w:color w:val="24292E"/>
          <w:shd w:val="clear" w:color="auto" w:fill="FFFFFF"/>
        </w:rPr>
        <w:t>Marcus Hedgecock</w:t>
      </w:r>
      <w:r w:rsidR="00EC68F1" w:rsidRPr="00B70B0E">
        <w:rPr>
          <w:rFonts w:ascii="Segoe UI" w:hAnsi="Segoe UI" w:cs="Segoe UI"/>
          <w:color w:val="24292E"/>
        </w:rPr>
        <w:br/>
      </w:r>
      <w:r w:rsidR="00EC68F1" w:rsidRPr="00B70B0E">
        <w:rPr>
          <w:rFonts w:ascii="Segoe UI" w:hAnsi="Segoe UI" w:cs="Segoe UI"/>
          <w:color w:val="24292E"/>
          <w:shd w:val="clear" w:color="auto" w:fill="FFFFFF"/>
        </w:rPr>
        <w:t>Jonah Green</w:t>
      </w:r>
      <w:r w:rsidR="00EC68F1" w:rsidRPr="00B70B0E">
        <w:rPr>
          <w:rFonts w:ascii="Segoe UI" w:hAnsi="Segoe UI" w:cs="Segoe UI"/>
          <w:color w:val="24292E"/>
        </w:rPr>
        <w:br/>
      </w:r>
      <w:r w:rsidR="00044840" w:rsidRPr="00B70B0E">
        <w:rPr>
          <w:rFonts w:ascii="Segoe UI" w:hAnsi="Segoe UI" w:cs="Segoe UI"/>
          <w:color w:val="24292E"/>
          <w:shd w:val="clear" w:color="auto" w:fill="FFFFFF"/>
        </w:rPr>
        <w:t>Fernando Gomez</w:t>
      </w:r>
      <w:r w:rsidR="00EC68F1" w:rsidRPr="00B70B0E">
        <w:rPr>
          <w:rFonts w:ascii="Segoe UI" w:hAnsi="Segoe UI" w:cs="Segoe UI"/>
          <w:color w:val="24292E"/>
        </w:rPr>
        <w:br/>
      </w:r>
      <w:r w:rsidR="00EC68F1" w:rsidRPr="00B70B0E">
        <w:rPr>
          <w:rFonts w:ascii="Segoe UI" w:hAnsi="Segoe UI" w:cs="Segoe UI"/>
          <w:color w:val="24292E"/>
          <w:shd w:val="clear" w:color="auto" w:fill="FFFFFF"/>
        </w:rPr>
        <w:t>Michael Flindt</w:t>
      </w:r>
    </w:p>
    <w:p w14:paraId="67A0C1FB" w14:textId="77777777" w:rsidR="00E3294C" w:rsidRPr="00B70B0E" w:rsidRDefault="00E3294C">
      <w:pPr>
        <w:rPr>
          <w:rFonts w:ascii="Segoe UI" w:eastAsia="Segoe UI" w:hAnsi="Segoe UI" w:cs="Segoe UI"/>
          <w:color w:val="000000" w:themeColor="text1"/>
        </w:rPr>
      </w:pPr>
      <w:r w:rsidRPr="00B70B0E">
        <w:rPr>
          <w:rFonts w:ascii="Segoe UI" w:eastAsia="Segoe UI" w:hAnsi="Segoe UI" w:cs="Segoe UI"/>
          <w:color w:val="000000" w:themeColor="text1"/>
        </w:rPr>
        <w:br w:type="page"/>
      </w:r>
    </w:p>
    <w:p w14:paraId="24616977" w14:textId="1FD48B68" w:rsidR="00E3294C" w:rsidRPr="00B70B0E" w:rsidRDefault="7CA12210" w:rsidP="7CA12210">
      <w:pPr>
        <w:pStyle w:val="Heading1"/>
        <w:pBdr>
          <w:bottom w:val="single" w:sz="6" w:space="7" w:color="EAECEF"/>
        </w:pBdr>
        <w:spacing w:before="360" w:beforeAutospacing="0" w:after="240" w:afterAutospacing="0" w:line="600" w:lineRule="atLeast"/>
        <w:rPr>
          <w:rFonts w:ascii="Segoe UI" w:hAnsi="Segoe UI" w:cs="Segoe UI"/>
          <w:color w:val="000000" w:themeColor="text1"/>
        </w:rPr>
      </w:pPr>
      <w:bookmarkStart w:id="33" w:name="_Toc501141978"/>
      <w:bookmarkStart w:id="34" w:name="_Toc501044168"/>
      <w:bookmarkStart w:id="35" w:name="_Toc501046762"/>
      <w:bookmarkStart w:id="36" w:name="_Toc501050124"/>
      <w:bookmarkStart w:id="37" w:name="_Toc501053156"/>
      <w:bookmarkStart w:id="38" w:name="_Toc501053676"/>
      <w:bookmarkStart w:id="39" w:name="_Toc501051969"/>
      <w:bookmarkStart w:id="40" w:name="_Toc501049739"/>
      <w:r w:rsidRPr="00B70B0E">
        <w:rPr>
          <w:rFonts w:ascii="Segoe UI" w:hAnsi="Segoe UI" w:cs="Segoe UI"/>
          <w:color w:val="000000" w:themeColor="text1"/>
        </w:rPr>
        <w:lastRenderedPageBreak/>
        <w:t>Revision History</w:t>
      </w:r>
      <w:bookmarkEnd w:id="33"/>
      <w:r w:rsidRPr="00B70B0E">
        <w:rPr>
          <w:rFonts w:ascii="Segoe UI" w:hAnsi="Segoe UI" w:cs="Segoe UI"/>
          <w:color w:val="000000" w:themeColor="text1"/>
        </w:rPr>
        <w:t xml:space="preserve"> </w:t>
      </w:r>
      <w:bookmarkEnd w:id="34"/>
      <w:bookmarkEnd w:id="35"/>
      <w:bookmarkEnd w:id="36"/>
      <w:bookmarkEnd w:id="37"/>
      <w:bookmarkEnd w:id="38"/>
      <w:bookmarkEnd w:id="39"/>
      <w:bookmarkEnd w:id="40"/>
    </w:p>
    <w:tbl>
      <w:tblPr>
        <w:tblW w:w="13320" w:type="dxa"/>
        <w:tblCellMar>
          <w:top w:w="15" w:type="dxa"/>
          <w:left w:w="15" w:type="dxa"/>
          <w:bottom w:w="15" w:type="dxa"/>
          <w:right w:w="15" w:type="dxa"/>
        </w:tblCellMar>
        <w:tblLook w:val="04A0" w:firstRow="1" w:lastRow="0" w:firstColumn="1" w:lastColumn="0" w:noHBand="0" w:noVBand="1"/>
      </w:tblPr>
      <w:tblGrid>
        <w:gridCol w:w="3326"/>
        <w:gridCol w:w="1932"/>
        <w:gridCol w:w="6614"/>
        <w:gridCol w:w="1448"/>
      </w:tblGrid>
      <w:tr w:rsidR="00F948FD" w:rsidRPr="00B70B0E" w14:paraId="13C42110"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7D1F9" w14:textId="77777777" w:rsidR="00E3294C" w:rsidRPr="00B70B0E" w:rsidRDefault="7CA12210" w:rsidP="7CA12210">
            <w:pPr>
              <w:spacing w:after="240"/>
              <w:rPr>
                <w:rFonts w:ascii="Segoe UI" w:hAnsi="Segoe UI" w:cs="Segoe UI"/>
                <w:b/>
                <w:bCs/>
                <w:color w:val="000000" w:themeColor="text1"/>
              </w:rPr>
            </w:pPr>
            <w:r w:rsidRPr="00B70B0E">
              <w:rPr>
                <w:rFonts w:ascii="Segoe UI" w:hAnsi="Segoe UI" w:cs="Segoe UI"/>
                <w:b/>
                <w:bCs/>
                <w:color w:val="000000" w:themeColor="text1"/>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F0BD5" w14:textId="77777777" w:rsidR="00E3294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D5C412" w14:textId="77777777" w:rsidR="00E3294C" w:rsidRPr="00B70B0E" w:rsidRDefault="7CA12210" w:rsidP="7CA12210">
            <w:pPr>
              <w:spacing w:after="240"/>
              <w:rPr>
                <w:rFonts w:ascii="Segoe UI" w:hAnsi="Segoe UI" w:cs="Segoe UI"/>
                <w:b/>
                <w:bCs/>
                <w:color w:val="000000" w:themeColor="text1"/>
              </w:rPr>
            </w:pPr>
            <w:r w:rsidRPr="00B70B0E">
              <w:rPr>
                <w:rFonts w:ascii="Segoe UI" w:hAnsi="Segoe UI" w:cs="Segoe UI"/>
                <w:b/>
                <w:bCs/>
                <w:color w:val="000000" w:themeColor="text1"/>
              </w:rPr>
              <w:t>Reason for Changes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CFAA47" w14:textId="77777777" w:rsidR="00E3294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Version</w:t>
            </w:r>
          </w:p>
        </w:tc>
      </w:tr>
      <w:tr w:rsidR="00F948FD" w:rsidRPr="00B70B0E" w14:paraId="47E7342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353049"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Initial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8A59AE"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11/4/2017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F3709"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First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0F3168"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1.0</w:t>
            </w:r>
          </w:p>
        </w:tc>
      </w:tr>
      <w:tr w:rsidR="00F948FD" w:rsidRPr="00B70B0E" w14:paraId="5CE24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8A00D"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B0CB12"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11/12/2017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B3BCB"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Second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1B4CF"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w:t>
            </w:r>
          </w:p>
        </w:tc>
      </w:tr>
      <w:tr w:rsidR="00F948FD" w:rsidRPr="00B70B0E" w14:paraId="210A354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1B5251"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Non-Required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31E323"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11/18/2017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E39D57"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Third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17F476"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w:t>
            </w:r>
          </w:p>
        </w:tc>
      </w:tr>
      <w:tr w:rsidR="00F948FD" w:rsidRPr="00B70B0E" w14:paraId="022C0FE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9EAF"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 Case Focus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96F86"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11/25/2017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783A40"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Fourth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F8989"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1.3</w:t>
            </w:r>
          </w:p>
        </w:tc>
      </w:tr>
      <w:tr w:rsidR="00F948FD" w:rsidRPr="00B70B0E" w14:paraId="224F58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6B0787"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0CB47D"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12/2/2017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5064A"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Fifth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7F077F"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1.4</w:t>
            </w:r>
          </w:p>
        </w:tc>
      </w:tr>
      <w:tr w:rsidR="00F948FD" w:rsidRPr="00B70B0E" w14:paraId="7E2FA86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150705"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B3E5C"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12/9/2017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40659" w14:textId="18D9C2ED"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Rework of the SDD based on Mapping to IEEE Spec.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843D47"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1.5</w:t>
            </w:r>
          </w:p>
        </w:tc>
      </w:tr>
      <w:tr w:rsidR="00FD1AA9" w:rsidRPr="00B70B0E" w14:paraId="3DD89BA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6C9523" w14:textId="39D81D9A" w:rsidR="00FD1AA9"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Final Submission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2A2514F" w14:textId="32F45ECF" w:rsidR="00FD1AA9"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12/15/2017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160544" w14:textId="63E5F813" w:rsidR="00FD1AA9"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Document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D4B2B5" w14:textId="086AD8AF" w:rsidR="00FD1AA9"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1.6</w:t>
            </w:r>
          </w:p>
        </w:tc>
      </w:tr>
    </w:tbl>
    <w:p w14:paraId="7251FB0E" w14:textId="29CFCFBE" w:rsidR="00E07E2B" w:rsidRPr="00B70B0E" w:rsidRDefault="00E07E2B" w:rsidP="00E3294C">
      <w:pPr>
        <w:pStyle w:val="Heading1"/>
        <w:pBdr>
          <w:bottom w:val="single" w:sz="6" w:space="4" w:color="EAECEF"/>
        </w:pBdr>
        <w:spacing w:before="360" w:beforeAutospacing="0" w:after="240" w:afterAutospacing="0"/>
        <w:rPr>
          <w:rFonts w:ascii="Segoe UI" w:hAnsi="Segoe UI" w:cs="Segoe UI"/>
          <w:b w:val="0"/>
          <w:bCs w:val="0"/>
          <w:color w:val="000000" w:themeColor="text1"/>
        </w:rPr>
      </w:pPr>
      <w:r w:rsidRPr="00B70B0E">
        <w:rPr>
          <w:rFonts w:ascii="Segoe UI" w:hAnsi="Segoe UI" w:cs="Segoe UI"/>
          <w:color w:val="000000" w:themeColor="text1"/>
        </w:rPr>
        <w:br w:type="page"/>
      </w:r>
    </w:p>
    <w:sdt>
      <w:sdtPr>
        <w:rPr>
          <w:rFonts w:ascii="Segoe UI" w:eastAsiaTheme="minorHAnsi" w:hAnsi="Segoe UI" w:cs="Segoe UI"/>
          <w:color w:val="000000" w:themeColor="text1"/>
          <w:sz w:val="22"/>
          <w:szCs w:val="22"/>
        </w:rPr>
        <w:id w:val="1438025327"/>
        <w:docPartObj>
          <w:docPartGallery w:val="Table of Contents"/>
          <w:docPartUnique/>
        </w:docPartObj>
      </w:sdtPr>
      <w:sdtEndPr>
        <w:rPr>
          <w:rFonts w:eastAsiaTheme="minorEastAsia"/>
          <w:b/>
          <w:bCs/>
          <w:noProof/>
        </w:rPr>
      </w:sdtEndPr>
      <w:sdtContent>
        <w:p w14:paraId="24539141" w14:textId="23CD0AE0" w:rsidR="00E07E2B" w:rsidRPr="00B70B0E" w:rsidRDefault="7CA12210" w:rsidP="7CA12210">
          <w:pPr>
            <w:pStyle w:val="TOCHeading"/>
            <w:rPr>
              <w:rFonts w:ascii="Segoe UI" w:hAnsi="Segoe UI" w:cs="Segoe UI"/>
              <w:color w:val="000000" w:themeColor="text1"/>
            </w:rPr>
          </w:pPr>
          <w:r w:rsidRPr="00B70B0E">
            <w:rPr>
              <w:rFonts w:ascii="Segoe UI" w:hAnsi="Segoe UI" w:cs="Segoe UI"/>
              <w:color w:val="000000" w:themeColor="text1"/>
            </w:rPr>
            <w:t xml:space="preserve">Table of </w:t>
          </w:r>
          <w:commentRangeStart w:id="41"/>
          <w:r w:rsidRPr="00B70B0E">
            <w:rPr>
              <w:rFonts w:ascii="Segoe UI" w:hAnsi="Segoe UI" w:cs="Segoe UI"/>
              <w:color w:val="000000" w:themeColor="text1"/>
            </w:rPr>
            <w:t>Contents</w:t>
          </w:r>
          <w:commentRangeEnd w:id="41"/>
          <w:r w:rsidR="0077069A">
            <w:rPr>
              <w:rStyle w:val="CommentReference"/>
              <w:rFonts w:asciiTheme="minorHAnsi" w:eastAsiaTheme="minorEastAsia" w:hAnsiTheme="minorHAnsi" w:cstheme="minorBidi"/>
              <w:color w:val="auto"/>
            </w:rPr>
            <w:commentReference w:id="41"/>
          </w:r>
        </w:p>
        <w:commentRangeStart w:id="42"/>
        <w:p w14:paraId="7581397B" w14:textId="48DEB8E7" w:rsidR="006C181F" w:rsidRPr="00B70B0E" w:rsidRDefault="00E07E2B">
          <w:pPr>
            <w:pStyle w:val="TOC1"/>
            <w:tabs>
              <w:tab w:val="right" w:leader="dot" w:pos="12950"/>
            </w:tabs>
            <w:rPr>
              <w:rFonts w:ascii="Segoe UI" w:hAnsi="Segoe UI" w:cs="Segoe UI"/>
              <w:noProof/>
            </w:rPr>
          </w:pPr>
          <w:r w:rsidRPr="00B70B0E">
            <w:rPr>
              <w:rFonts w:ascii="Segoe UI" w:hAnsi="Segoe UI" w:cs="Segoe UI"/>
            </w:rPr>
            <w:fldChar w:fldCharType="begin"/>
          </w:r>
          <w:r w:rsidRPr="00B70B0E">
            <w:rPr>
              <w:rFonts w:ascii="Segoe UI" w:hAnsi="Segoe UI" w:cs="Segoe UI"/>
              <w:color w:val="000000" w:themeColor="text1"/>
            </w:rPr>
            <w:instrText xml:space="preserve"> TOC \o "1-3" \h \z \u </w:instrText>
          </w:r>
          <w:r w:rsidRPr="00B70B0E">
            <w:rPr>
              <w:rFonts w:ascii="Segoe UI" w:hAnsi="Segoe UI" w:cs="Segoe UI"/>
              <w:color w:val="000000" w:themeColor="text1"/>
            </w:rPr>
            <w:fldChar w:fldCharType="separate"/>
          </w:r>
          <w:hyperlink w:anchor="_Toc501141974" w:history="1">
            <w:r w:rsidR="006C181F" w:rsidRPr="00B70B0E">
              <w:rPr>
                <w:rStyle w:val="Hyperlink"/>
                <w:rFonts w:ascii="Segoe UI" w:hAnsi="Segoe UI" w:cs="Segoe UI"/>
                <w:noProof/>
              </w:rPr>
              <w:t>Authors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79872C0D" w14:textId="4C1FC3A4" w:rsidR="006C181F" w:rsidRPr="00B70B0E" w:rsidRDefault="00360BA9">
          <w:pPr>
            <w:pStyle w:val="TOC2"/>
            <w:tabs>
              <w:tab w:val="right" w:leader="dot" w:pos="12950"/>
            </w:tabs>
            <w:rPr>
              <w:rFonts w:ascii="Segoe UI" w:hAnsi="Segoe UI" w:cs="Segoe UI"/>
              <w:noProof/>
            </w:rPr>
          </w:pPr>
          <w:hyperlink w:anchor="_Toc501141975" w:history="1">
            <w:r w:rsidR="006C181F" w:rsidRPr="00B70B0E">
              <w:rPr>
                <w:rStyle w:val="Hyperlink"/>
                <w:rFonts w:ascii="Segoe UI" w:hAnsi="Segoe UI" w:cs="Segoe UI"/>
                <w:noProof/>
              </w:rPr>
              <w:t>Project Manager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51B1DF0A" w14:textId="23B7B5D5" w:rsidR="006C181F" w:rsidRPr="00B70B0E" w:rsidRDefault="00360BA9">
          <w:pPr>
            <w:pStyle w:val="TOC2"/>
            <w:tabs>
              <w:tab w:val="right" w:leader="dot" w:pos="12950"/>
            </w:tabs>
            <w:rPr>
              <w:rFonts w:ascii="Segoe UI" w:hAnsi="Segoe UI" w:cs="Segoe UI"/>
              <w:noProof/>
            </w:rPr>
          </w:pPr>
          <w:hyperlink w:anchor="_Toc501141976" w:history="1">
            <w:r w:rsidR="006C181F" w:rsidRPr="00B70B0E">
              <w:rPr>
                <w:rStyle w:val="Hyperlink"/>
                <w:rFonts w:ascii="Segoe UI" w:hAnsi="Segoe UI" w:cs="Segoe UI"/>
                <w:noProof/>
              </w:rPr>
              <w:t>Team Leads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2FC66743" w14:textId="4093B6B4" w:rsidR="006C181F" w:rsidRPr="00B70B0E" w:rsidRDefault="00360BA9">
          <w:pPr>
            <w:pStyle w:val="TOC2"/>
            <w:tabs>
              <w:tab w:val="right" w:leader="dot" w:pos="12950"/>
            </w:tabs>
            <w:rPr>
              <w:rFonts w:ascii="Segoe UI" w:hAnsi="Segoe UI" w:cs="Segoe UI"/>
              <w:noProof/>
            </w:rPr>
          </w:pPr>
          <w:hyperlink w:anchor="_Toc501141977" w:history="1">
            <w:r w:rsidR="006C181F" w:rsidRPr="00B70B0E">
              <w:rPr>
                <w:rStyle w:val="Hyperlink"/>
                <w:rFonts w:ascii="Segoe UI" w:eastAsia="Segoe UI" w:hAnsi="Segoe UI" w:cs="Segoe UI"/>
                <w:noProof/>
              </w:rPr>
              <w:t>Team Members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69744D01" w14:textId="546F1E06" w:rsidR="006C181F" w:rsidRPr="00B70B0E" w:rsidRDefault="00360BA9">
          <w:pPr>
            <w:pStyle w:val="TOC1"/>
            <w:tabs>
              <w:tab w:val="right" w:leader="dot" w:pos="12950"/>
            </w:tabs>
            <w:rPr>
              <w:rFonts w:ascii="Segoe UI" w:hAnsi="Segoe UI" w:cs="Segoe UI"/>
              <w:noProof/>
            </w:rPr>
          </w:pPr>
          <w:hyperlink w:anchor="_Toc501141978" w:history="1">
            <w:r w:rsidR="006C181F" w:rsidRPr="00B70B0E">
              <w:rPr>
                <w:rStyle w:val="Hyperlink"/>
                <w:rFonts w:ascii="Segoe UI" w:hAnsi="Segoe UI" w:cs="Segoe UI"/>
                <w:noProof/>
              </w:rPr>
              <w:t>Revision History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5</w:t>
            </w:r>
            <w:r w:rsidR="006C181F" w:rsidRPr="00B70B0E">
              <w:rPr>
                <w:rFonts w:ascii="Segoe UI" w:hAnsi="Segoe UI" w:cs="Segoe UI"/>
                <w:noProof/>
                <w:webHidden/>
              </w:rPr>
              <w:fldChar w:fldCharType="end"/>
            </w:r>
          </w:hyperlink>
        </w:p>
        <w:p w14:paraId="2DBB0D22" w14:textId="3EE5013D" w:rsidR="006C181F" w:rsidRPr="00B70B0E" w:rsidRDefault="00360BA9">
          <w:pPr>
            <w:pStyle w:val="TOC1"/>
            <w:tabs>
              <w:tab w:val="right" w:leader="dot" w:pos="12950"/>
            </w:tabs>
            <w:rPr>
              <w:rFonts w:ascii="Segoe UI" w:hAnsi="Segoe UI" w:cs="Segoe UI"/>
              <w:noProof/>
            </w:rPr>
          </w:pPr>
          <w:hyperlink w:anchor="_Toc501141979" w:history="1">
            <w:r w:rsidR="006C181F" w:rsidRPr="00B70B0E">
              <w:rPr>
                <w:rStyle w:val="Hyperlink"/>
                <w:rFonts w:ascii="Segoe UI" w:eastAsia="Segoe UI" w:hAnsi="Segoe UI" w:cs="Segoe UI"/>
                <w:noProof/>
              </w:rPr>
              <w:t>List of Figures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9</w:t>
            </w:r>
            <w:r w:rsidR="006C181F" w:rsidRPr="00B70B0E">
              <w:rPr>
                <w:rFonts w:ascii="Segoe UI" w:hAnsi="Segoe UI" w:cs="Segoe UI"/>
                <w:noProof/>
                <w:webHidden/>
              </w:rPr>
              <w:fldChar w:fldCharType="end"/>
            </w:r>
          </w:hyperlink>
        </w:p>
        <w:p w14:paraId="7BF3AF29" w14:textId="0F436054" w:rsidR="006C181F" w:rsidRPr="00B70B0E" w:rsidRDefault="00360BA9">
          <w:pPr>
            <w:pStyle w:val="TOC1"/>
            <w:tabs>
              <w:tab w:val="right" w:leader="dot" w:pos="12950"/>
            </w:tabs>
            <w:rPr>
              <w:rFonts w:ascii="Segoe UI" w:hAnsi="Segoe UI" w:cs="Segoe UI"/>
              <w:noProof/>
            </w:rPr>
          </w:pPr>
          <w:hyperlink w:anchor="_Toc501141980" w:history="1">
            <w:r w:rsidR="006C181F" w:rsidRPr="00B70B0E">
              <w:rPr>
                <w:rStyle w:val="Hyperlink"/>
                <w:rFonts w:ascii="Segoe UI" w:hAnsi="Segoe UI" w:cs="Segoe UI"/>
                <w:noProof/>
              </w:rPr>
              <w:t>1.0 Introduction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4E93A19E" w14:textId="05C4ACA7" w:rsidR="006C181F" w:rsidRPr="00B70B0E" w:rsidRDefault="00360BA9">
          <w:pPr>
            <w:pStyle w:val="TOC2"/>
            <w:tabs>
              <w:tab w:val="left" w:pos="880"/>
              <w:tab w:val="right" w:leader="dot" w:pos="12950"/>
            </w:tabs>
            <w:rPr>
              <w:rFonts w:ascii="Segoe UI" w:hAnsi="Segoe UI" w:cs="Segoe UI"/>
              <w:noProof/>
            </w:rPr>
          </w:pPr>
          <w:hyperlink w:anchor="_Toc501141981" w:history="1">
            <w:r w:rsidR="006C181F" w:rsidRPr="00B70B0E">
              <w:rPr>
                <w:rStyle w:val="Hyperlink"/>
                <w:rFonts w:ascii="Segoe UI" w:hAnsi="Segoe UI" w:cs="Segoe UI"/>
                <w:noProof/>
              </w:rPr>
              <w:t>1.1</w:t>
            </w:r>
            <w:r w:rsidR="006C181F" w:rsidRPr="00B70B0E">
              <w:rPr>
                <w:rFonts w:ascii="Segoe UI" w:hAnsi="Segoe UI" w:cs="Segoe UI"/>
                <w:noProof/>
              </w:rPr>
              <w:tab/>
            </w:r>
            <w:r w:rsidR="006C181F" w:rsidRPr="00B70B0E">
              <w:rPr>
                <w:rStyle w:val="Hyperlink"/>
                <w:rFonts w:ascii="Segoe UI" w:hAnsi="Segoe UI" w:cs="Segoe UI"/>
                <w:noProof/>
              </w:rPr>
              <w:t>Purpose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10AC0FA1" w14:textId="59953D2D" w:rsidR="006C181F" w:rsidRPr="00B70B0E" w:rsidRDefault="00360BA9">
          <w:pPr>
            <w:pStyle w:val="TOC2"/>
            <w:tabs>
              <w:tab w:val="right" w:leader="dot" w:pos="12950"/>
            </w:tabs>
            <w:rPr>
              <w:rFonts w:ascii="Segoe UI" w:hAnsi="Segoe UI" w:cs="Segoe UI"/>
              <w:noProof/>
            </w:rPr>
          </w:pPr>
          <w:hyperlink w:anchor="_Toc501141982" w:history="1">
            <w:r w:rsidR="006C181F" w:rsidRPr="00B70B0E">
              <w:rPr>
                <w:rStyle w:val="Hyperlink"/>
                <w:rFonts w:ascii="Segoe UI" w:hAnsi="Segoe UI" w:cs="Segoe UI"/>
                <w:noProof/>
              </w:rPr>
              <w:t>1.2 Document Target Audience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33E0562D" w14:textId="3CE6BD28" w:rsidR="006C181F" w:rsidRPr="00B70B0E" w:rsidRDefault="00360BA9">
          <w:pPr>
            <w:pStyle w:val="TOC3"/>
            <w:tabs>
              <w:tab w:val="right" w:leader="dot" w:pos="12950"/>
            </w:tabs>
            <w:rPr>
              <w:rFonts w:ascii="Segoe UI" w:hAnsi="Segoe UI" w:cs="Segoe UI"/>
              <w:noProof/>
            </w:rPr>
          </w:pPr>
          <w:hyperlink w:anchor="_Toc501141983" w:history="1">
            <w:r w:rsidR="006C181F" w:rsidRPr="00B70B0E">
              <w:rPr>
                <w:rStyle w:val="Hyperlink"/>
                <w:rFonts w:ascii="Segoe UI" w:hAnsi="Segoe UI" w:cs="Segoe UI"/>
                <w:noProof/>
                <w:lang w:eastAsia="ja-JP"/>
              </w:rPr>
              <w:t>1</w:t>
            </w:r>
            <w:r w:rsidR="006C181F" w:rsidRPr="00B70B0E">
              <w:rPr>
                <w:rStyle w:val="Hyperlink"/>
                <w:rFonts w:ascii="Segoe UI" w:hAnsi="Segoe UI" w:cs="Segoe UI"/>
                <w:noProof/>
              </w:rPr>
              <w:t>.2.1 Developer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4056C926" w14:textId="72FAA399" w:rsidR="006C181F" w:rsidRPr="00B70B0E" w:rsidRDefault="00360BA9">
          <w:pPr>
            <w:pStyle w:val="TOC3"/>
            <w:tabs>
              <w:tab w:val="right" w:leader="dot" w:pos="12950"/>
            </w:tabs>
            <w:rPr>
              <w:rFonts w:ascii="Segoe UI" w:hAnsi="Segoe UI" w:cs="Segoe UI"/>
              <w:noProof/>
            </w:rPr>
          </w:pPr>
          <w:hyperlink w:anchor="_Toc501141984" w:history="1">
            <w:r w:rsidR="006C181F" w:rsidRPr="00B70B0E">
              <w:rPr>
                <w:rStyle w:val="Hyperlink"/>
                <w:rFonts w:ascii="Segoe UI" w:hAnsi="Segoe UI" w:cs="Segoe UI"/>
                <w:noProof/>
                <w:lang w:eastAsia="ja-JP"/>
              </w:rPr>
              <w:t>1</w:t>
            </w:r>
            <w:r w:rsidR="006C181F" w:rsidRPr="00B70B0E">
              <w:rPr>
                <w:rStyle w:val="Hyperlink"/>
                <w:rFonts w:ascii="Segoe UI" w:hAnsi="Segoe UI" w:cs="Segoe UI"/>
                <w:noProof/>
              </w:rPr>
              <w:t>.2.2 Tester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5C6F979C" w14:textId="6612B066" w:rsidR="006C181F" w:rsidRPr="00B70B0E" w:rsidRDefault="00360BA9">
          <w:pPr>
            <w:pStyle w:val="TOC2"/>
            <w:tabs>
              <w:tab w:val="right" w:leader="dot" w:pos="12950"/>
            </w:tabs>
            <w:rPr>
              <w:rFonts w:ascii="Segoe UI" w:hAnsi="Segoe UI" w:cs="Segoe UI"/>
              <w:noProof/>
            </w:rPr>
          </w:pPr>
          <w:hyperlink w:anchor="_Toc501141985" w:history="1">
            <w:r w:rsidR="006C181F" w:rsidRPr="00B70B0E">
              <w:rPr>
                <w:rStyle w:val="Hyperlink"/>
                <w:rFonts w:ascii="Segoe UI" w:hAnsi="Segoe UI" w:cs="Segoe UI"/>
                <w:noProof/>
              </w:rPr>
              <w:t>1.3 Scope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13</w:t>
            </w:r>
            <w:r w:rsidR="006C181F" w:rsidRPr="00B70B0E">
              <w:rPr>
                <w:rFonts w:ascii="Segoe UI" w:hAnsi="Segoe UI" w:cs="Segoe UI"/>
                <w:noProof/>
                <w:webHidden/>
              </w:rPr>
              <w:fldChar w:fldCharType="end"/>
            </w:r>
          </w:hyperlink>
        </w:p>
        <w:p w14:paraId="40182F96" w14:textId="3994A609" w:rsidR="006C181F" w:rsidRPr="00B70B0E" w:rsidRDefault="00360BA9">
          <w:pPr>
            <w:pStyle w:val="TOC2"/>
            <w:tabs>
              <w:tab w:val="right" w:leader="dot" w:pos="12950"/>
            </w:tabs>
            <w:rPr>
              <w:rFonts w:ascii="Segoe UI" w:hAnsi="Segoe UI" w:cs="Segoe UI"/>
              <w:noProof/>
            </w:rPr>
          </w:pPr>
          <w:hyperlink w:anchor="_Toc501141986" w:history="1">
            <w:r w:rsidR="006C181F" w:rsidRPr="00B70B0E">
              <w:rPr>
                <w:rStyle w:val="Hyperlink"/>
                <w:rFonts w:ascii="Segoe UI" w:hAnsi="Segoe UI" w:cs="Segoe UI"/>
                <w:noProof/>
              </w:rPr>
              <w:t>1.4 Context</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13</w:t>
            </w:r>
            <w:r w:rsidR="006C181F" w:rsidRPr="00B70B0E">
              <w:rPr>
                <w:rFonts w:ascii="Segoe UI" w:hAnsi="Segoe UI" w:cs="Segoe UI"/>
                <w:noProof/>
                <w:webHidden/>
              </w:rPr>
              <w:fldChar w:fldCharType="end"/>
            </w:r>
          </w:hyperlink>
        </w:p>
        <w:p w14:paraId="7AE66741" w14:textId="62A2F1D6" w:rsidR="006C181F" w:rsidRPr="00B70B0E" w:rsidRDefault="00360BA9">
          <w:pPr>
            <w:pStyle w:val="TOC2"/>
            <w:tabs>
              <w:tab w:val="right" w:leader="dot" w:pos="12950"/>
            </w:tabs>
            <w:rPr>
              <w:rFonts w:ascii="Segoe UI" w:hAnsi="Segoe UI" w:cs="Segoe UI"/>
              <w:noProof/>
            </w:rPr>
          </w:pPr>
          <w:hyperlink w:anchor="_Toc501141987" w:history="1">
            <w:r w:rsidR="006C181F" w:rsidRPr="00B70B0E">
              <w:rPr>
                <w:rStyle w:val="Hyperlink"/>
                <w:rFonts w:ascii="Segoe UI" w:hAnsi="Segoe UI" w:cs="Segoe UI"/>
                <w:noProof/>
              </w:rPr>
              <w:t>1.5 References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15</w:t>
            </w:r>
            <w:r w:rsidR="006C181F" w:rsidRPr="00B70B0E">
              <w:rPr>
                <w:rFonts w:ascii="Segoe UI" w:hAnsi="Segoe UI" w:cs="Segoe UI"/>
                <w:noProof/>
                <w:webHidden/>
              </w:rPr>
              <w:fldChar w:fldCharType="end"/>
            </w:r>
          </w:hyperlink>
        </w:p>
        <w:p w14:paraId="741419AD" w14:textId="367E6390" w:rsidR="006C181F" w:rsidRPr="00B70B0E" w:rsidRDefault="00360BA9">
          <w:pPr>
            <w:pStyle w:val="TOC1"/>
            <w:tabs>
              <w:tab w:val="right" w:leader="dot" w:pos="12950"/>
            </w:tabs>
            <w:rPr>
              <w:rFonts w:ascii="Segoe UI" w:hAnsi="Segoe UI" w:cs="Segoe UI"/>
              <w:noProof/>
            </w:rPr>
          </w:pPr>
          <w:hyperlink w:anchor="_Toc501141988" w:history="1">
            <w:r w:rsidR="006C181F" w:rsidRPr="00B70B0E">
              <w:rPr>
                <w:rStyle w:val="Hyperlink"/>
                <w:rFonts w:ascii="Segoe UI" w:hAnsi="Segoe UI" w:cs="Segoe UI"/>
                <w:noProof/>
              </w:rPr>
              <w:t>2.0 Glossary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16</w:t>
            </w:r>
            <w:r w:rsidR="006C181F" w:rsidRPr="00B70B0E">
              <w:rPr>
                <w:rFonts w:ascii="Segoe UI" w:hAnsi="Segoe UI" w:cs="Segoe UI"/>
                <w:noProof/>
                <w:webHidden/>
              </w:rPr>
              <w:fldChar w:fldCharType="end"/>
            </w:r>
          </w:hyperlink>
        </w:p>
        <w:p w14:paraId="422A05CC" w14:textId="0CF03217" w:rsidR="006C181F" w:rsidRPr="00B70B0E" w:rsidRDefault="00360BA9">
          <w:pPr>
            <w:pStyle w:val="TOC1"/>
            <w:tabs>
              <w:tab w:val="right" w:leader="dot" w:pos="12950"/>
            </w:tabs>
            <w:rPr>
              <w:rFonts w:ascii="Segoe UI" w:hAnsi="Segoe UI" w:cs="Segoe UI"/>
              <w:noProof/>
            </w:rPr>
          </w:pPr>
          <w:hyperlink w:anchor="_Toc501141989" w:history="1">
            <w:r w:rsidR="006C181F" w:rsidRPr="00B70B0E">
              <w:rPr>
                <w:rStyle w:val="Hyperlink"/>
                <w:rFonts w:ascii="Segoe UI" w:hAnsi="Segoe UI" w:cs="Segoe UI"/>
                <w:noProof/>
              </w:rPr>
              <w:t>3.0 Use Cases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w:t>
            </w:r>
            <w:r w:rsidR="006C181F" w:rsidRPr="00B70B0E">
              <w:rPr>
                <w:rFonts w:ascii="Segoe UI" w:hAnsi="Segoe UI" w:cs="Segoe UI"/>
                <w:noProof/>
                <w:webHidden/>
              </w:rPr>
              <w:fldChar w:fldCharType="end"/>
            </w:r>
          </w:hyperlink>
        </w:p>
        <w:p w14:paraId="612D3800" w14:textId="4E95940C" w:rsidR="006C181F" w:rsidRPr="00B70B0E" w:rsidRDefault="00360BA9">
          <w:pPr>
            <w:pStyle w:val="TOC2"/>
            <w:tabs>
              <w:tab w:val="right" w:leader="dot" w:pos="12950"/>
            </w:tabs>
            <w:rPr>
              <w:rFonts w:ascii="Segoe UI" w:hAnsi="Segoe UI" w:cs="Segoe UI"/>
              <w:noProof/>
            </w:rPr>
          </w:pPr>
          <w:hyperlink w:anchor="_Toc501141990" w:history="1">
            <w:r w:rsidR="006C181F" w:rsidRPr="00B70B0E">
              <w:rPr>
                <w:rStyle w:val="Hyperlink"/>
                <w:rFonts w:ascii="Segoe UI" w:hAnsi="Segoe UI" w:cs="Segoe UI"/>
                <w:noProof/>
              </w:rPr>
              <w:t>3.1 Identified Stakeholders and Design Concerns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19</w:t>
            </w:r>
            <w:r w:rsidR="006C181F" w:rsidRPr="00B70B0E">
              <w:rPr>
                <w:rFonts w:ascii="Segoe UI" w:hAnsi="Segoe UI" w:cs="Segoe UI"/>
                <w:noProof/>
                <w:webHidden/>
              </w:rPr>
              <w:fldChar w:fldCharType="end"/>
            </w:r>
          </w:hyperlink>
        </w:p>
        <w:p w14:paraId="1ECA507D" w14:textId="23279F85" w:rsidR="006C181F" w:rsidRPr="00B70B0E" w:rsidRDefault="00360BA9">
          <w:pPr>
            <w:pStyle w:val="TOC3"/>
            <w:tabs>
              <w:tab w:val="right" w:leader="dot" w:pos="12950"/>
            </w:tabs>
            <w:rPr>
              <w:rFonts w:ascii="Segoe UI" w:hAnsi="Segoe UI" w:cs="Segoe UI"/>
              <w:noProof/>
            </w:rPr>
          </w:pPr>
          <w:hyperlink w:anchor="_Toc501141991" w:history="1">
            <w:r w:rsidR="006C181F" w:rsidRPr="00B70B0E">
              <w:rPr>
                <w:rStyle w:val="Hyperlink"/>
                <w:rFonts w:ascii="Segoe UI" w:hAnsi="Segoe UI" w:cs="Segoe UI"/>
                <w:noProof/>
              </w:rPr>
              <w:t>3.1.1 Calendar Manager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19</w:t>
            </w:r>
            <w:r w:rsidR="006C181F" w:rsidRPr="00B70B0E">
              <w:rPr>
                <w:rFonts w:ascii="Segoe UI" w:hAnsi="Segoe UI" w:cs="Segoe UI"/>
                <w:noProof/>
                <w:webHidden/>
              </w:rPr>
              <w:fldChar w:fldCharType="end"/>
            </w:r>
          </w:hyperlink>
        </w:p>
        <w:p w14:paraId="527E81E2" w14:textId="2E70BB55" w:rsidR="006C181F" w:rsidRPr="00B70B0E" w:rsidRDefault="00360BA9">
          <w:pPr>
            <w:pStyle w:val="TOC3"/>
            <w:tabs>
              <w:tab w:val="right" w:leader="dot" w:pos="12950"/>
            </w:tabs>
            <w:rPr>
              <w:rFonts w:ascii="Segoe UI" w:hAnsi="Segoe UI" w:cs="Segoe UI"/>
              <w:noProof/>
            </w:rPr>
          </w:pPr>
          <w:hyperlink w:anchor="_Toc501141992" w:history="1">
            <w:r w:rsidR="006C181F" w:rsidRPr="00B70B0E">
              <w:rPr>
                <w:rStyle w:val="Hyperlink"/>
                <w:rFonts w:ascii="Segoe UI" w:hAnsi="Segoe UI" w:cs="Segoe UI"/>
                <w:noProof/>
              </w:rPr>
              <w:t>3.1.2 Technical Support</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20</w:t>
            </w:r>
            <w:r w:rsidR="006C181F" w:rsidRPr="00B70B0E">
              <w:rPr>
                <w:rFonts w:ascii="Segoe UI" w:hAnsi="Segoe UI" w:cs="Segoe UI"/>
                <w:noProof/>
                <w:webHidden/>
              </w:rPr>
              <w:fldChar w:fldCharType="end"/>
            </w:r>
          </w:hyperlink>
        </w:p>
        <w:p w14:paraId="5A4996F6" w14:textId="7FA492B7" w:rsidR="006C181F" w:rsidRPr="00B70B0E" w:rsidRDefault="00360BA9">
          <w:pPr>
            <w:pStyle w:val="TOC2"/>
            <w:tabs>
              <w:tab w:val="right" w:leader="dot" w:pos="12950"/>
            </w:tabs>
            <w:rPr>
              <w:rFonts w:ascii="Segoe UI" w:hAnsi="Segoe UI" w:cs="Segoe UI"/>
              <w:noProof/>
            </w:rPr>
          </w:pPr>
          <w:hyperlink w:anchor="_Toc501141993" w:history="1">
            <w:r w:rsidR="006C181F" w:rsidRPr="00B70B0E">
              <w:rPr>
                <w:rStyle w:val="Hyperlink"/>
                <w:rFonts w:ascii="Segoe UI" w:hAnsi="Segoe UI" w:cs="Segoe UI"/>
                <w:noProof/>
              </w:rPr>
              <w:t>3.2 Use Case Tables and Descriptions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21</w:t>
            </w:r>
            <w:r w:rsidR="006C181F" w:rsidRPr="00B70B0E">
              <w:rPr>
                <w:rFonts w:ascii="Segoe UI" w:hAnsi="Segoe UI" w:cs="Segoe UI"/>
                <w:noProof/>
                <w:webHidden/>
              </w:rPr>
              <w:fldChar w:fldCharType="end"/>
            </w:r>
          </w:hyperlink>
        </w:p>
        <w:p w14:paraId="54314FBB" w14:textId="4CD60DFD" w:rsidR="006C181F" w:rsidRPr="00B70B0E" w:rsidRDefault="00360BA9">
          <w:pPr>
            <w:pStyle w:val="TOC2"/>
            <w:tabs>
              <w:tab w:val="right" w:leader="dot" w:pos="12950"/>
            </w:tabs>
            <w:rPr>
              <w:rFonts w:ascii="Segoe UI" w:hAnsi="Segoe UI" w:cs="Segoe UI"/>
              <w:noProof/>
            </w:rPr>
          </w:pPr>
          <w:hyperlink w:anchor="_Toc501141994" w:history="1">
            <w:r w:rsidR="006C181F" w:rsidRPr="00B70B0E">
              <w:rPr>
                <w:rStyle w:val="Hyperlink"/>
                <w:rFonts w:ascii="Segoe UI" w:hAnsi="Segoe UI" w:cs="Segoe UI"/>
                <w:noProof/>
              </w:rPr>
              <w:t>3.2.1 Calendar Display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23</w:t>
            </w:r>
            <w:r w:rsidR="006C181F" w:rsidRPr="00B70B0E">
              <w:rPr>
                <w:rFonts w:ascii="Segoe UI" w:hAnsi="Segoe UI" w:cs="Segoe UI"/>
                <w:noProof/>
                <w:webHidden/>
              </w:rPr>
              <w:fldChar w:fldCharType="end"/>
            </w:r>
          </w:hyperlink>
        </w:p>
        <w:p w14:paraId="02CC9626" w14:textId="191C80DE" w:rsidR="006C181F" w:rsidRPr="00B70B0E" w:rsidRDefault="00360BA9">
          <w:pPr>
            <w:pStyle w:val="TOC3"/>
            <w:tabs>
              <w:tab w:val="right" w:leader="dot" w:pos="12950"/>
            </w:tabs>
            <w:rPr>
              <w:rFonts w:ascii="Segoe UI" w:hAnsi="Segoe UI" w:cs="Segoe UI"/>
              <w:noProof/>
            </w:rPr>
          </w:pPr>
          <w:hyperlink w:anchor="_Toc501141995" w:history="1">
            <w:r w:rsidR="006C181F" w:rsidRPr="00B70B0E">
              <w:rPr>
                <w:rStyle w:val="Hyperlink"/>
                <w:rFonts w:ascii="Segoe UI" w:hAnsi="Segoe UI" w:cs="Segoe UI"/>
                <w:noProof/>
              </w:rPr>
              <w:t>3.2.2 Calendar Event Notifications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47</w:t>
            </w:r>
            <w:r w:rsidR="006C181F" w:rsidRPr="00B70B0E">
              <w:rPr>
                <w:rFonts w:ascii="Segoe UI" w:hAnsi="Segoe UI" w:cs="Segoe UI"/>
                <w:noProof/>
                <w:webHidden/>
              </w:rPr>
              <w:fldChar w:fldCharType="end"/>
            </w:r>
          </w:hyperlink>
        </w:p>
        <w:p w14:paraId="7DA8E1C7" w14:textId="667585D3" w:rsidR="006C181F" w:rsidRPr="00B70B0E" w:rsidRDefault="00360BA9">
          <w:pPr>
            <w:pStyle w:val="TOC3"/>
            <w:tabs>
              <w:tab w:val="right" w:leader="dot" w:pos="12950"/>
            </w:tabs>
            <w:rPr>
              <w:rFonts w:ascii="Segoe UI" w:hAnsi="Segoe UI" w:cs="Segoe UI"/>
              <w:noProof/>
            </w:rPr>
          </w:pPr>
          <w:hyperlink w:anchor="_Toc501141996" w:history="1">
            <w:r w:rsidR="006C181F" w:rsidRPr="00B70B0E">
              <w:rPr>
                <w:rStyle w:val="Hyperlink"/>
                <w:rFonts w:ascii="Segoe UI" w:hAnsi="Segoe UI" w:cs="Segoe UI"/>
                <w:noProof/>
              </w:rPr>
              <w:t>3.2.3 To-Do List</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61</w:t>
            </w:r>
            <w:r w:rsidR="006C181F" w:rsidRPr="00B70B0E">
              <w:rPr>
                <w:rFonts w:ascii="Segoe UI" w:hAnsi="Segoe UI" w:cs="Segoe UI"/>
                <w:noProof/>
                <w:webHidden/>
              </w:rPr>
              <w:fldChar w:fldCharType="end"/>
            </w:r>
          </w:hyperlink>
        </w:p>
        <w:p w14:paraId="52EA956B" w14:textId="6CF7F6B7" w:rsidR="006C181F" w:rsidRPr="00B70B0E" w:rsidRDefault="00360BA9">
          <w:pPr>
            <w:pStyle w:val="TOC3"/>
            <w:tabs>
              <w:tab w:val="right" w:leader="dot" w:pos="12950"/>
            </w:tabs>
            <w:rPr>
              <w:rFonts w:ascii="Segoe UI" w:hAnsi="Segoe UI" w:cs="Segoe UI"/>
              <w:noProof/>
            </w:rPr>
          </w:pPr>
          <w:hyperlink w:anchor="_Toc501141997" w:history="1">
            <w:r w:rsidR="006C181F" w:rsidRPr="00B70B0E">
              <w:rPr>
                <w:rStyle w:val="Hyperlink"/>
                <w:rFonts w:ascii="Segoe UI" w:hAnsi="Segoe UI" w:cs="Segoe UI"/>
                <w:noProof/>
              </w:rPr>
              <w:t>3.2.4 Calendar Integrations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72</w:t>
            </w:r>
            <w:r w:rsidR="006C181F" w:rsidRPr="00B70B0E">
              <w:rPr>
                <w:rFonts w:ascii="Segoe UI" w:hAnsi="Segoe UI" w:cs="Segoe UI"/>
                <w:noProof/>
                <w:webHidden/>
              </w:rPr>
              <w:fldChar w:fldCharType="end"/>
            </w:r>
          </w:hyperlink>
        </w:p>
        <w:p w14:paraId="0C72F9AC" w14:textId="02235ADB" w:rsidR="006C181F" w:rsidRPr="00B70B0E" w:rsidRDefault="00360BA9">
          <w:pPr>
            <w:pStyle w:val="TOC3"/>
            <w:tabs>
              <w:tab w:val="right" w:leader="dot" w:pos="12950"/>
            </w:tabs>
            <w:rPr>
              <w:rFonts w:ascii="Segoe UI" w:hAnsi="Segoe UI" w:cs="Segoe UI"/>
              <w:noProof/>
            </w:rPr>
          </w:pPr>
          <w:hyperlink w:anchor="_Toc501141998" w:history="1">
            <w:r w:rsidR="006C181F" w:rsidRPr="00B70B0E">
              <w:rPr>
                <w:rStyle w:val="Hyperlink"/>
                <w:rFonts w:ascii="Segoe UI" w:hAnsi="Segoe UI" w:cs="Segoe UI"/>
                <w:noProof/>
              </w:rPr>
              <w:t>3.2.5 User Profile Settings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80</w:t>
            </w:r>
            <w:r w:rsidR="006C181F" w:rsidRPr="00B70B0E">
              <w:rPr>
                <w:rFonts w:ascii="Segoe UI" w:hAnsi="Segoe UI" w:cs="Segoe UI"/>
                <w:noProof/>
                <w:webHidden/>
              </w:rPr>
              <w:fldChar w:fldCharType="end"/>
            </w:r>
          </w:hyperlink>
        </w:p>
        <w:p w14:paraId="31E1001F" w14:textId="7AA57A42" w:rsidR="006C181F" w:rsidRPr="00B70B0E" w:rsidRDefault="00360BA9">
          <w:pPr>
            <w:pStyle w:val="TOC3"/>
            <w:tabs>
              <w:tab w:val="right" w:leader="dot" w:pos="12950"/>
            </w:tabs>
            <w:rPr>
              <w:rFonts w:ascii="Segoe UI" w:hAnsi="Segoe UI" w:cs="Segoe UI"/>
              <w:noProof/>
            </w:rPr>
          </w:pPr>
          <w:hyperlink w:anchor="_Toc501141999" w:history="1">
            <w:r w:rsidR="006C181F" w:rsidRPr="00B70B0E">
              <w:rPr>
                <w:rStyle w:val="Hyperlink"/>
                <w:rFonts w:ascii="Segoe UI" w:hAnsi="Segoe UI" w:cs="Segoe UI"/>
                <w:noProof/>
              </w:rPr>
              <w:t>3.2.6 Import Assignments from I-Learn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91</w:t>
            </w:r>
            <w:r w:rsidR="006C181F" w:rsidRPr="00B70B0E">
              <w:rPr>
                <w:rFonts w:ascii="Segoe UI" w:hAnsi="Segoe UI" w:cs="Segoe UI"/>
                <w:noProof/>
                <w:webHidden/>
              </w:rPr>
              <w:fldChar w:fldCharType="end"/>
            </w:r>
          </w:hyperlink>
        </w:p>
        <w:p w14:paraId="1FCE676D" w14:textId="537DC3B5" w:rsidR="006C181F" w:rsidRPr="00B70B0E" w:rsidRDefault="00360BA9">
          <w:pPr>
            <w:pStyle w:val="TOC3"/>
            <w:tabs>
              <w:tab w:val="right" w:leader="dot" w:pos="12950"/>
            </w:tabs>
            <w:rPr>
              <w:rFonts w:ascii="Segoe UI" w:hAnsi="Segoe UI" w:cs="Segoe UI"/>
              <w:noProof/>
            </w:rPr>
          </w:pPr>
          <w:hyperlink w:anchor="_Toc501142000" w:history="1">
            <w:r w:rsidR="006C181F" w:rsidRPr="00B70B0E">
              <w:rPr>
                <w:rStyle w:val="Hyperlink"/>
                <w:rFonts w:ascii="Segoe UI" w:hAnsi="Segoe UI" w:cs="Segoe UI"/>
                <w:noProof/>
              </w:rPr>
              <w:t>3.2.7 Log-In Use case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100</w:t>
            </w:r>
            <w:r w:rsidR="006C181F" w:rsidRPr="00B70B0E">
              <w:rPr>
                <w:rFonts w:ascii="Segoe UI" w:hAnsi="Segoe UI" w:cs="Segoe UI"/>
                <w:noProof/>
                <w:webHidden/>
              </w:rPr>
              <w:fldChar w:fldCharType="end"/>
            </w:r>
          </w:hyperlink>
        </w:p>
        <w:p w14:paraId="4C6282FC" w14:textId="6D4B4DDF" w:rsidR="006C181F" w:rsidRPr="00B70B0E" w:rsidRDefault="00360BA9">
          <w:pPr>
            <w:pStyle w:val="TOC1"/>
            <w:tabs>
              <w:tab w:val="right" w:leader="dot" w:pos="12950"/>
            </w:tabs>
            <w:rPr>
              <w:rFonts w:ascii="Segoe UI" w:hAnsi="Segoe UI" w:cs="Segoe UI"/>
              <w:noProof/>
            </w:rPr>
          </w:pPr>
          <w:hyperlink w:anchor="_Toc501142001" w:history="1">
            <w:r w:rsidR="006C181F" w:rsidRPr="00B70B0E">
              <w:rPr>
                <w:rStyle w:val="Hyperlink"/>
                <w:rFonts w:ascii="Segoe UI" w:hAnsi="Segoe UI" w:cs="Segoe UI"/>
                <w:noProof/>
              </w:rPr>
              <w:t>4.0 Design Overview</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114</w:t>
            </w:r>
            <w:r w:rsidR="006C181F" w:rsidRPr="00B70B0E">
              <w:rPr>
                <w:rFonts w:ascii="Segoe UI" w:hAnsi="Segoe UI" w:cs="Segoe UI"/>
                <w:noProof/>
                <w:webHidden/>
              </w:rPr>
              <w:fldChar w:fldCharType="end"/>
            </w:r>
          </w:hyperlink>
        </w:p>
        <w:p w14:paraId="7A47D4D6" w14:textId="5A8AF963" w:rsidR="006C181F" w:rsidRPr="00B70B0E" w:rsidRDefault="00360BA9">
          <w:pPr>
            <w:pStyle w:val="TOC2"/>
            <w:tabs>
              <w:tab w:val="right" w:leader="dot" w:pos="12950"/>
            </w:tabs>
            <w:rPr>
              <w:rFonts w:ascii="Segoe UI" w:hAnsi="Segoe UI" w:cs="Segoe UI"/>
              <w:noProof/>
            </w:rPr>
          </w:pPr>
          <w:hyperlink w:anchor="_Toc501142002" w:history="1">
            <w:r w:rsidR="006C181F" w:rsidRPr="00B70B0E">
              <w:rPr>
                <w:rStyle w:val="Hyperlink"/>
                <w:rFonts w:ascii="Segoe UI" w:hAnsi="Segoe UI" w:cs="Segoe UI"/>
                <w:noProof/>
              </w:rPr>
              <w:t>4.1 System Architecture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115</w:t>
            </w:r>
            <w:r w:rsidR="006C181F" w:rsidRPr="00B70B0E">
              <w:rPr>
                <w:rFonts w:ascii="Segoe UI" w:hAnsi="Segoe UI" w:cs="Segoe UI"/>
                <w:noProof/>
                <w:webHidden/>
              </w:rPr>
              <w:fldChar w:fldCharType="end"/>
            </w:r>
          </w:hyperlink>
        </w:p>
        <w:p w14:paraId="30BD0709" w14:textId="3D71AB0D" w:rsidR="006C181F" w:rsidRPr="00B70B0E" w:rsidRDefault="00360BA9">
          <w:pPr>
            <w:pStyle w:val="TOC3"/>
            <w:tabs>
              <w:tab w:val="right" w:leader="dot" w:pos="12950"/>
            </w:tabs>
            <w:rPr>
              <w:rFonts w:ascii="Segoe UI" w:hAnsi="Segoe UI" w:cs="Segoe UI"/>
              <w:noProof/>
            </w:rPr>
          </w:pPr>
          <w:hyperlink w:anchor="_Toc501142003" w:history="1">
            <w:r w:rsidR="006C181F" w:rsidRPr="00B70B0E">
              <w:rPr>
                <w:rStyle w:val="Hyperlink"/>
                <w:rFonts w:ascii="Segoe UI" w:hAnsi="Segoe UI" w:cs="Segoe UI"/>
                <w:noProof/>
              </w:rPr>
              <w:t>4.1.0 Architecture Description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116</w:t>
            </w:r>
            <w:r w:rsidR="006C181F" w:rsidRPr="00B70B0E">
              <w:rPr>
                <w:rFonts w:ascii="Segoe UI" w:hAnsi="Segoe UI" w:cs="Segoe UI"/>
                <w:noProof/>
                <w:webHidden/>
              </w:rPr>
              <w:fldChar w:fldCharType="end"/>
            </w:r>
          </w:hyperlink>
        </w:p>
        <w:p w14:paraId="5EC3B052" w14:textId="6A2F10E2" w:rsidR="006C181F" w:rsidRPr="00B70B0E" w:rsidRDefault="00360BA9">
          <w:pPr>
            <w:pStyle w:val="TOC2"/>
            <w:tabs>
              <w:tab w:val="right" w:leader="dot" w:pos="12950"/>
            </w:tabs>
            <w:rPr>
              <w:rFonts w:ascii="Segoe UI" w:hAnsi="Segoe UI" w:cs="Segoe UI"/>
              <w:noProof/>
            </w:rPr>
          </w:pPr>
          <w:hyperlink w:anchor="_Toc501142004" w:history="1">
            <w:r w:rsidR="006C181F" w:rsidRPr="00B70B0E">
              <w:rPr>
                <w:rStyle w:val="Hyperlink"/>
                <w:rFonts w:ascii="Segoe UI" w:eastAsia="Segoe UI" w:hAnsi="Segoe UI" w:cs="Segoe UI"/>
                <w:noProof/>
              </w:rPr>
              <w:t xml:space="preserve">4.2.0 </w:t>
            </w:r>
            <w:r w:rsidR="006C181F" w:rsidRPr="00B70B0E">
              <w:rPr>
                <w:rStyle w:val="Hyperlink"/>
                <w:rFonts w:ascii="Segoe UI" w:eastAsia="Symbol" w:hAnsi="Segoe UI" w:cs="Segoe UI"/>
                <w:noProof/>
              </w:rPr>
              <w:t>Class Descriptions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117</w:t>
            </w:r>
            <w:r w:rsidR="006C181F" w:rsidRPr="00B70B0E">
              <w:rPr>
                <w:rFonts w:ascii="Segoe UI" w:hAnsi="Segoe UI" w:cs="Segoe UI"/>
                <w:noProof/>
                <w:webHidden/>
              </w:rPr>
              <w:fldChar w:fldCharType="end"/>
            </w:r>
          </w:hyperlink>
        </w:p>
        <w:p w14:paraId="145021A5" w14:textId="03A2C8A0" w:rsidR="006C181F" w:rsidRPr="00B70B0E" w:rsidRDefault="00360BA9">
          <w:pPr>
            <w:pStyle w:val="TOC3"/>
            <w:tabs>
              <w:tab w:val="right" w:leader="dot" w:pos="12950"/>
            </w:tabs>
            <w:rPr>
              <w:rFonts w:ascii="Segoe UI" w:hAnsi="Segoe UI" w:cs="Segoe UI"/>
              <w:noProof/>
            </w:rPr>
          </w:pPr>
          <w:hyperlink w:anchor="_Toc501142005" w:history="1">
            <w:r w:rsidR="006C181F" w:rsidRPr="00B70B0E">
              <w:rPr>
                <w:rStyle w:val="Hyperlink"/>
                <w:rFonts w:ascii="Segoe UI" w:eastAsia="Segoe UI" w:hAnsi="Segoe UI" w:cs="Segoe UI"/>
                <w:noProof/>
              </w:rPr>
              <w:t xml:space="preserve">4.2.1 View </w:t>
            </w:r>
            <w:r w:rsidR="006C181F" w:rsidRPr="00B70B0E">
              <w:rPr>
                <w:rStyle w:val="Hyperlink"/>
                <w:rFonts w:ascii="Segoe UI" w:eastAsia="Symbol" w:hAnsi="Segoe UI" w:cs="Segoe UI"/>
                <w:noProof/>
              </w:rPr>
              <w:t>Classes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117</w:t>
            </w:r>
            <w:r w:rsidR="006C181F" w:rsidRPr="00B70B0E">
              <w:rPr>
                <w:rFonts w:ascii="Segoe UI" w:hAnsi="Segoe UI" w:cs="Segoe UI"/>
                <w:noProof/>
                <w:webHidden/>
              </w:rPr>
              <w:fldChar w:fldCharType="end"/>
            </w:r>
          </w:hyperlink>
        </w:p>
        <w:p w14:paraId="612760F9" w14:textId="7014BD7C" w:rsidR="006C181F" w:rsidRPr="00B70B0E" w:rsidRDefault="00360BA9">
          <w:pPr>
            <w:pStyle w:val="TOC3"/>
            <w:tabs>
              <w:tab w:val="right" w:leader="dot" w:pos="12950"/>
            </w:tabs>
            <w:rPr>
              <w:rFonts w:ascii="Segoe UI" w:hAnsi="Segoe UI" w:cs="Segoe UI"/>
              <w:noProof/>
            </w:rPr>
          </w:pPr>
          <w:hyperlink w:anchor="_Toc501142006" w:history="1">
            <w:r w:rsidR="006C181F" w:rsidRPr="00B70B0E">
              <w:rPr>
                <w:rStyle w:val="Hyperlink"/>
                <w:rFonts w:ascii="Segoe UI" w:eastAsia="Segoe UI" w:hAnsi="Segoe UI" w:cs="Segoe UI"/>
                <w:noProof/>
              </w:rPr>
              <w:t xml:space="preserve">4.2.2 Controller </w:t>
            </w:r>
            <w:r w:rsidR="006C181F" w:rsidRPr="00B70B0E">
              <w:rPr>
                <w:rStyle w:val="Hyperlink"/>
                <w:rFonts w:ascii="Segoe UI" w:hAnsi="Segoe UI" w:cs="Segoe UI"/>
                <w:noProof/>
              </w:rPr>
              <w:t>Classes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137</w:t>
            </w:r>
            <w:r w:rsidR="006C181F" w:rsidRPr="00B70B0E">
              <w:rPr>
                <w:rFonts w:ascii="Segoe UI" w:hAnsi="Segoe UI" w:cs="Segoe UI"/>
                <w:noProof/>
                <w:webHidden/>
              </w:rPr>
              <w:fldChar w:fldCharType="end"/>
            </w:r>
          </w:hyperlink>
        </w:p>
        <w:p w14:paraId="3EC02CD7" w14:textId="3473925F" w:rsidR="006C181F" w:rsidRPr="00B70B0E" w:rsidRDefault="00360BA9">
          <w:pPr>
            <w:pStyle w:val="TOC3"/>
            <w:tabs>
              <w:tab w:val="right" w:leader="dot" w:pos="12950"/>
            </w:tabs>
            <w:rPr>
              <w:rFonts w:ascii="Segoe UI" w:hAnsi="Segoe UI" w:cs="Segoe UI"/>
              <w:noProof/>
            </w:rPr>
          </w:pPr>
          <w:hyperlink w:anchor="_Toc501142007" w:history="1">
            <w:r w:rsidR="006C181F" w:rsidRPr="00B70B0E">
              <w:rPr>
                <w:rStyle w:val="Hyperlink"/>
                <w:rFonts w:ascii="Segoe UI" w:hAnsi="Segoe UI" w:cs="Segoe UI"/>
                <w:noProof/>
              </w:rPr>
              <w:t>4.2.3 Model Classes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168</w:t>
            </w:r>
            <w:r w:rsidR="006C181F" w:rsidRPr="00B70B0E">
              <w:rPr>
                <w:rFonts w:ascii="Segoe UI" w:hAnsi="Segoe UI" w:cs="Segoe UI"/>
                <w:noProof/>
                <w:webHidden/>
              </w:rPr>
              <w:fldChar w:fldCharType="end"/>
            </w:r>
          </w:hyperlink>
        </w:p>
        <w:p w14:paraId="6D84FBA9" w14:textId="5F770161" w:rsidR="006C181F" w:rsidRPr="00B70B0E" w:rsidRDefault="00360BA9">
          <w:pPr>
            <w:pStyle w:val="TOC2"/>
            <w:tabs>
              <w:tab w:val="right" w:leader="dot" w:pos="12950"/>
            </w:tabs>
            <w:rPr>
              <w:rFonts w:ascii="Segoe UI" w:hAnsi="Segoe UI" w:cs="Segoe UI"/>
              <w:noProof/>
            </w:rPr>
          </w:pPr>
          <w:hyperlink w:anchor="_Toc501142008" w:history="1">
            <w:r w:rsidR="006C181F" w:rsidRPr="00B70B0E">
              <w:rPr>
                <w:rStyle w:val="Hyperlink"/>
                <w:rFonts w:ascii="Segoe UI" w:hAnsi="Segoe UI" w:cs="Segoe UI"/>
                <w:noProof/>
              </w:rPr>
              <w:t>4.3 System Interfaces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180</w:t>
            </w:r>
            <w:r w:rsidR="006C181F" w:rsidRPr="00B70B0E">
              <w:rPr>
                <w:rFonts w:ascii="Segoe UI" w:hAnsi="Segoe UI" w:cs="Segoe UI"/>
                <w:noProof/>
                <w:webHidden/>
              </w:rPr>
              <w:fldChar w:fldCharType="end"/>
            </w:r>
          </w:hyperlink>
        </w:p>
        <w:p w14:paraId="21B76E25" w14:textId="5068237F" w:rsidR="006C181F" w:rsidRPr="00B70B0E" w:rsidRDefault="00360BA9">
          <w:pPr>
            <w:pStyle w:val="TOC3"/>
            <w:tabs>
              <w:tab w:val="right" w:leader="dot" w:pos="12950"/>
            </w:tabs>
            <w:rPr>
              <w:rFonts w:ascii="Segoe UI" w:hAnsi="Segoe UI" w:cs="Segoe UI"/>
              <w:noProof/>
            </w:rPr>
          </w:pPr>
          <w:hyperlink w:anchor="_Toc501142009" w:history="1">
            <w:r w:rsidR="006C181F" w:rsidRPr="00B70B0E">
              <w:rPr>
                <w:rStyle w:val="Hyperlink"/>
                <w:rFonts w:ascii="Segoe UI" w:hAnsi="Segoe UI" w:cs="Segoe UI"/>
                <w:noProof/>
              </w:rPr>
              <w:t>4.3.1 User Interface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180</w:t>
            </w:r>
            <w:r w:rsidR="006C181F" w:rsidRPr="00B70B0E">
              <w:rPr>
                <w:rFonts w:ascii="Segoe UI" w:hAnsi="Segoe UI" w:cs="Segoe UI"/>
                <w:noProof/>
                <w:webHidden/>
              </w:rPr>
              <w:fldChar w:fldCharType="end"/>
            </w:r>
          </w:hyperlink>
        </w:p>
        <w:p w14:paraId="15093CB6" w14:textId="6503A0E8" w:rsidR="006C181F" w:rsidRPr="00B70B0E" w:rsidRDefault="00360BA9">
          <w:pPr>
            <w:pStyle w:val="TOC3"/>
            <w:tabs>
              <w:tab w:val="right" w:leader="dot" w:pos="12950"/>
            </w:tabs>
            <w:rPr>
              <w:rFonts w:ascii="Segoe UI" w:hAnsi="Segoe UI" w:cs="Segoe UI"/>
              <w:noProof/>
            </w:rPr>
          </w:pPr>
          <w:hyperlink w:anchor="_Toc501142010" w:history="1">
            <w:r w:rsidR="006C181F" w:rsidRPr="00B70B0E">
              <w:rPr>
                <w:rStyle w:val="Hyperlink"/>
                <w:rFonts w:ascii="Segoe UI" w:hAnsi="Segoe UI" w:cs="Segoe UI"/>
                <w:noProof/>
              </w:rPr>
              <w:t>4.3.2 Software Interfaces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180</w:t>
            </w:r>
            <w:r w:rsidR="006C181F" w:rsidRPr="00B70B0E">
              <w:rPr>
                <w:rFonts w:ascii="Segoe UI" w:hAnsi="Segoe UI" w:cs="Segoe UI"/>
                <w:noProof/>
                <w:webHidden/>
              </w:rPr>
              <w:fldChar w:fldCharType="end"/>
            </w:r>
          </w:hyperlink>
        </w:p>
        <w:p w14:paraId="1E6ADF98" w14:textId="6F30F8D0" w:rsidR="006C181F" w:rsidRPr="00B70B0E" w:rsidRDefault="00360BA9">
          <w:pPr>
            <w:pStyle w:val="TOC2"/>
            <w:tabs>
              <w:tab w:val="right" w:leader="dot" w:pos="12950"/>
            </w:tabs>
            <w:rPr>
              <w:rFonts w:ascii="Segoe UI" w:hAnsi="Segoe UI" w:cs="Segoe UI"/>
              <w:noProof/>
            </w:rPr>
          </w:pPr>
          <w:hyperlink w:anchor="_Toc501142011" w:history="1">
            <w:r w:rsidR="006C181F" w:rsidRPr="00B70B0E">
              <w:rPr>
                <w:rStyle w:val="Hyperlink"/>
                <w:rFonts w:ascii="Segoe UI" w:hAnsi="Segoe UI" w:cs="Segoe UI"/>
                <w:noProof/>
              </w:rPr>
              <w:t>4.4 Constraints and Assumptions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181</w:t>
            </w:r>
            <w:r w:rsidR="006C181F" w:rsidRPr="00B70B0E">
              <w:rPr>
                <w:rFonts w:ascii="Segoe UI" w:hAnsi="Segoe UI" w:cs="Segoe UI"/>
                <w:noProof/>
                <w:webHidden/>
              </w:rPr>
              <w:fldChar w:fldCharType="end"/>
            </w:r>
          </w:hyperlink>
        </w:p>
        <w:p w14:paraId="05109D05" w14:textId="0617CD6D" w:rsidR="006C181F" w:rsidRPr="00B70B0E" w:rsidRDefault="00360BA9">
          <w:pPr>
            <w:pStyle w:val="TOC3"/>
            <w:tabs>
              <w:tab w:val="right" w:leader="dot" w:pos="12950"/>
            </w:tabs>
            <w:rPr>
              <w:rFonts w:ascii="Segoe UI" w:hAnsi="Segoe UI" w:cs="Segoe UI"/>
              <w:noProof/>
            </w:rPr>
          </w:pPr>
          <w:hyperlink w:anchor="_Toc501142012" w:history="1">
            <w:r w:rsidR="006C181F" w:rsidRPr="00B70B0E">
              <w:rPr>
                <w:rStyle w:val="Hyperlink"/>
                <w:rFonts w:ascii="Segoe UI" w:hAnsi="Segoe UI" w:cs="Segoe UI"/>
                <w:noProof/>
              </w:rPr>
              <w:t>4.4.1 Constraints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181</w:t>
            </w:r>
            <w:r w:rsidR="006C181F" w:rsidRPr="00B70B0E">
              <w:rPr>
                <w:rFonts w:ascii="Segoe UI" w:hAnsi="Segoe UI" w:cs="Segoe UI"/>
                <w:noProof/>
                <w:webHidden/>
              </w:rPr>
              <w:fldChar w:fldCharType="end"/>
            </w:r>
          </w:hyperlink>
        </w:p>
        <w:p w14:paraId="69647147" w14:textId="5B05BC03" w:rsidR="006C181F" w:rsidRPr="00B70B0E" w:rsidRDefault="00360BA9">
          <w:pPr>
            <w:pStyle w:val="TOC3"/>
            <w:tabs>
              <w:tab w:val="right" w:leader="dot" w:pos="12950"/>
            </w:tabs>
            <w:rPr>
              <w:rFonts w:ascii="Segoe UI" w:hAnsi="Segoe UI" w:cs="Segoe UI"/>
              <w:noProof/>
            </w:rPr>
          </w:pPr>
          <w:hyperlink w:anchor="_Toc501142013" w:history="1">
            <w:r w:rsidR="006C181F" w:rsidRPr="00B70B0E">
              <w:rPr>
                <w:rStyle w:val="Hyperlink"/>
                <w:rFonts w:ascii="Segoe UI" w:hAnsi="Segoe UI" w:cs="Segoe UI"/>
                <w:noProof/>
              </w:rPr>
              <w:t>4.4.2 Assumptions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181</w:t>
            </w:r>
            <w:r w:rsidR="006C181F" w:rsidRPr="00B70B0E">
              <w:rPr>
                <w:rFonts w:ascii="Segoe UI" w:hAnsi="Segoe UI" w:cs="Segoe UI"/>
                <w:noProof/>
                <w:webHidden/>
              </w:rPr>
              <w:fldChar w:fldCharType="end"/>
            </w:r>
          </w:hyperlink>
        </w:p>
        <w:p w14:paraId="4D5A8DEE" w14:textId="24B2C71A" w:rsidR="006C181F" w:rsidRPr="00B70B0E" w:rsidRDefault="00360BA9">
          <w:pPr>
            <w:pStyle w:val="TOC2"/>
            <w:tabs>
              <w:tab w:val="right" w:leader="dot" w:pos="12950"/>
            </w:tabs>
            <w:rPr>
              <w:rFonts w:ascii="Segoe UI" w:hAnsi="Segoe UI" w:cs="Segoe UI"/>
              <w:noProof/>
            </w:rPr>
          </w:pPr>
          <w:hyperlink w:anchor="_Toc501142014" w:history="1">
            <w:r w:rsidR="006C181F" w:rsidRPr="00B70B0E">
              <w:rPr>
                <w:rStyle w:val="Hyperlink"/>
                <w:rFonts w:ascii="Segoe UI" w:hAnsi="Segoe UI" w:cs="Segoe UI"/>
                <w:noProof/>
              </w:rPr>
              <w:t>4.5 Error Handling</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2603B4D6" w14:textId="22A3E62F" w:rsidR="006C181F" w:rsidRPr="00B70B0E" w:rsidRDefault="00360BA9">
          <w:pPr>
            <w:pStyle w:val="TOC3"/>
            <w:tabs>
              <w:tab w:val="right" w:leader="dot" w:pos="12950"/>
            </w:tabs>
            <w:rPr>
              <w:rFonts w:ascii="Segoe UI" w:hAnsi="Segoe UI" w:cs="Segoe UI"/>
              <w:noProof/>
            </w:rPr>
          </w:pPr>
          <w:hyperlink w:anchor="_Toc501142015" w:history="1">
            <w:r w:rsidR="006C181F" w:rsidRPr="00B70B0E">
              <w:rPr>
                <w:rStyle w:val="Hyperlink"/>
                <w:rFonts w:ascii="Segoe UI" w:hAnsi="Segoe UI" w:cs="Segoe UI"/>
                <w:noProof/>
              </w:rPr>
              <w:t>4.5.1 Database Facade Class Commit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773D3341" w14:textId="5C98DF4B" w:rsidR="006C181F" w:rsidRPr="00B70B0E" w:rsidRDefault="00360BA9">
          <w:pPr>
            <w:pStyle w:val="TOC3"/>
            <w:tabs>
              <w:tab w:val="right" w:leader="dot" w:pos="12950"/>
            </w:tabs>
            <w:rPr>
              <w:rFonts w:ascii="Segoe UI" w:hAnsi="Segoe UI" w:cs="Segoe UI"/>
              <w:noProof/>
            </w:rPr>
          </w:pPr>
          <w:hyperlink w:anchor="_Toc501142016" w:history="1">
            <w:r w:rsidR="006C181F" w:rsidRPr="00B70B0E">
              <w:rPr>
                <w:rStyle w:val="Hyperlink"/>
                <w:rFonts w:ascii="Segoe UI" w:hAnsi="Segoe UI" w:cs="Segoe UI"/>
                <w:noProof/>
              </w:rPr>
              <w:t>4.5.2 Invalid Data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01E449B1" w14:textId="13F68B0F" w:rsidR="006C181F" w:rsidRPr="00B70B0E" w:rsidRDefault="00360BA9">
          <w:pPr>
            <w:pStyle w:val="TOC3"/>
            <w:tabs>
              <w:tab w:val="right" w:leader="dot" w:pos="12950"/>
            </w:tabs>
            <w:rPr>
              <w:rFonts w:ascii="Segoe UI" w:hAnsi="Segoe UI" w:cs="Segoe UI"/>
              <w:noProof/>
            </w:rPr>
          </w:pPr>
          <w:hyperlink w:anchor="_Toc501142017" w:history="1">
            <w:r w:rsidR="006C181F" w:rsidRPr="00B70B0E">
              <w:rPr>
                <w:rStyle w:val="Hyperlink"/>
                <w:rFonts w:ascii="Segoe UI" w:hAnsi="Segoe UI" w:cs="Segoe UI"/>
                <w:noProof/>
              </w:rPr>
              <w:t>4.5.3 I-Learn Importing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2DEBAF31" w14:textId="6ECE7BF9" w:rsidR="006C181F" w:rsidRPr="00B70B0E" w:rsidRDefault="00360BA9">
          <w:pPr>
            <w:pStyle w:val="TOC3"/>
            <w:tabs>
              <w:tab w:val="right" w:leader="dot" w:pos="12950"/>
            </w:tabs>
            <w:rPr>
              <w:rFonts w:ascii="Segoe UI" w:hAnsi="Segoe UI" w:cs="Segoe UI"/>
              <w:noProof/>
            </w:rPr>
          </w:pPr>
          <w:hyperlink w:anchor="_Toc501142018" w:history="1">
            <w:r w:rsidR="006C181F" w:rsidRPr="00B70B0E">
              <w:rPr>
                <w:rStyle w:val="Hyperlink"/>
                <w:rFonts w:ascii="Segoe UI" w:hAnsi="Segoe UI" w:cs="Segoe UI"/>
                <w:noProof/>
              </w:rPr>
              <w:t>4.5.4 UI Controller Class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45ACC4DE" w14:textId="4E11C468" w:rsidR="006C181F" w:rsidRPr="00B70B0E" w:rsidRDefault="00360BA9">
          <w:pPr>
            <w:pStyle w:val="TOC1"/>
            <w:tabs>
              <w:tab w:val="right" w:leader="dot" w:pos="12950"/>
            </w:tabs>
            <w:rPr>
              <w:rFonts w:ascii="Segoe UI" w:hAnsi="Segoe UI" w:cs="Segoe UI"/>
              <w:noProof/>
            </w:rPr>
          </w:pPr>
          <w:hyperlink w:anchor="_Toc501142019" w:history="1">
            <w:r w:rsidR="006C181F" w:rsidRPr="00B70B0E">
              <w:rPr>
                <w:rStyle w:val="Hyperlink"/>
                <w:rFonts w:ascii="Segoe UI" w:hAnsi="Segoe UI" w:cs="Segoe UI"/>
                <w:noProof/>
              </w:rPr>
              <w:t>5.0 Data Design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183</w:t>
            </w:r>
            <w:r w:rsidR="006C181F" w:rsidRPr="00B70B0E">
              <w:rPr>
                <w:rFonts w:ascii="Segoe UI" w:hAnsi="Segoe UI" w:cs="Segoe UI"/>
                <w:noProof/>
                <w:webHidden/>
              </w:rPr>
              <w:fldChar w:fldCharType="end"/>
            </w:r>
          </w:hyperlink>
        </w:p>
        <w:p w14:paraId="10094FDE" w14:textId="05597293" w:rsidR="006C181F" w:rsidRPr="00B70B0E" w:rsidRDefault="00360BA9">
          <w:pPr>
            <w:pStyle w:val="TOC2"/>
            <w:tabs>
              <w:tab w:val="right" w:leader="dot" w:pos="12950"/>
            </w:tabs>
            <w:rPr>
              <w:rFonts w:ascii="Segoe UI" w:hAnsi="Segoe UI" w:cs="Segoe UI"/>
              <w:noProof/>
            </w:rPr>
          </w:pPr>
          <w:hyperlink w:anchor="_Toc501142020" w:history="1">
            <w:r w:rsidR="006C181F" w:rsidRPr="00B70B0E">
              <w:rPr>
                <w:rStyle w:val="Hyperlink"/>
                <w:rFonts w:ascii="Segoe UI" w:hAnsi="Segoe UI" w:cs="Segoe UI"/>
                <w:noProof/>
              </w:rPr>
              <w:t>5.1 Data Description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_Toc501142020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183</w:t>
            </w:r>
            <w:r w:rsidR="006C181F" w:rsidRPr="00B70B0E">
              <w:rPr>
                <w:rFonts w:ascii="Segoe UI" w:hAnsi="Segoe UI" w:cs="Segoe UI"/>
                <w:noProof/>
                <w:webHidden/>
              </w:rPr>
              <w:fldChar w:fldCharType="end"/>
            </w:r>
          </w:hyperlink>
        </w:p>
        <w:p w14:paraId="5049BB9C" w14:textId="3CC5E16F" w:rsidR="006C181F" w:rsidRPr="00B70B0E" w:rsidRDefault="00360BA9">
          <w:pPr>
            <w:pStyle w:val="TOC2"/>
            <w:tabs>
              <w:tab w:val="right" w:leader="dot" w:pos="12950"/>
            </w:tabs>
            <w:rPr>
              <w:rFonts w:ascii="Segoe UI" w:hAnsi="Segoe UI" w:cs="Segoe UI"/>
              <w:noProof/>
            </w:rPr>
          </w:pPr>
          <w:hyperlink w:anchor="_Toc501142021" w:history="1">
            <w:r w:rsidR="006C181F" w:rsidRPr="00B70B0E">
              <w:rPr>
                <w:rStyle w:val="Hyperlink"/>
                <w:rFonts w:ascii="Segoe UI" w:hAnsi="Segoe UI" w:cs="Segoe UI"/>
                <w:noProof/>
              </w:rPr>
              <w:t>5.2 Entity Relationship Diagram</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_Toc501142021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184</w:t>
            </w:r>
            <w:r w:rsidR="006C181F" w:rsidRPr="00B70B0E">
              <w:rPr>
                <w:rFonts w:ascii="Segoe UI" w:hAnsi="Segoe UI" w:cs="Segoe UI"/>
                <w:noProof/>
                <w:webHidden/>
              </w:rPr>
              <w:fldChar w:fldCharType="end"/>
            </w:r>
          </w:hyperlink>
        </w:p>
        <w:p w14:paraId="37AF1FD9" w14:textId="449AAE2B" w:rsidR="006C181F" w:rsidRPr="00B70B0E" w:rsidRDefault="00360BA9">
          <w:pPr>
            <w:pStyle w:val="TOC2"/>
            <w:tabs>
              <w:tab w:val="right" w:leader="dot" w:pos="12950"/>
            </w:tabs>
            <w:rPr>
              <w:rFonts w:ascii="Segoe UI" w:hAnsi="Segoe UI" w:cs="Segoe UI"/>
              <w:noProof/>
            </w:rPr>
          </w:pPr>
          <w:hyperlink w:anchor="_Toc501142022" w:history="1">
            <w:r w:rsidR="006C181F" w:rsidRPr="00B70B0E">
              <w:rPr>
                <w:rStyle w:val="Hyperlink"/>
                <w:rFonts w:ascii="Segoe UI" w:hAnsi="Segoe UI" w:cs="Segoe UI"/>
                <w:noProof/>
              </w:rPr>
              <w:t>5.3 Data Dictionary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_Toc501142022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185</w:t>
            </w:r>
            <w:r w:rsidR="006C181F" w:rsidRPr="00B70B0E">
              <w:rPr>
                <w:rFonts w:ascii="Segoe UI" w:hAnsi="Segoe UI" w:cs="Segoe UI"/>
                <w:noProof/>
                <w:webHidden/>
              </w:rPr>
              <w:fldChar w:fldCharType="end"/>
            </w:r>
          </w:hyperlink>
        </w:p>
        <w:p w14:paraId="34F837F1" w14:textId="08AD256B" w:rsidR="00E07E2B" w:rsidRPr="00B70B0E" w:rsidRDefault="00E07E2B" w:rsidP="397D7AB1">
          <w:pPr>
            <w:rPr>
              <w:rFonts w:ascii="Segoe UI" w:hAnsi="Segoe UI" w:cs="Segoe UI"/>
              <w:color w:val="000000" w:themeColor="text1"/>
            </w:rPr>
          </w:pPr>
          <w:r w:rsidRPr="00B70B0E">
            <w:rPr>
              <w:rFonts w:ascii="Segoe UI" w:hAnsi="Segoe UI" w:cs="Segoe UI"/>
              <w:color w:val="000000" w:themeColor="text1"/>
            </w:rPr>
            <w:fldChar w:fldCharType="end"/>
          </w:r>
          <w:commentRangeEnd w:id="42"/>
          <w:r w:rsidR="00216716">
            <w:rPr>
              <w:rStyle w:val="CommentReference"/>
            </w:rPr>
            <w:commentReference w:id="42"/>
          </w:r>
        </w:p>
      </w:sdtContent>
    </w:sdt>
    <w:p w14:paraId="7E9976AF" w14:textId="0EDB886D" w:rsidR="144B158B" w:rsidRPr="00B70B0E" w:rsidRDefault="144B158B" w:rsidP="7CA12210">
      <w:pPr>
        <w:pStyle w:val="Heading1"/>
        <w:rPr>
          <w:rFonts w:ascii="Segoe UI" w:eastAsia="Segoe UI" w:hAnsi="Segoe UI" w:cs="Segoe UI"/>
          <w:color w:val="000000" w:themeColor="text1"/>
        </w:rPr>
      </w:pPr>
      <w:r w:rsidRPr="00B70B0E">
        <w:rPr>
          <w:rFonts w:ascii="Segoe UI" w:hAnsi="Segoe UI" w:cs="Segoe UI"/>
          <w:color w:val="000000" w:themeColor="text1"/>
        </w:rPr>
        <w:br w:type="page"/>
      </w:r>
      <w:bookmarkStart w:id="43" w:name="_Toc501141979"/>
      <w:r w:rsidR="7CA12210" w:rsidRPr="00B70B0E">
        <w:rPr>
          <w:rFonts w:ascii="Segoe UI" w:eastAsia="Segoe UI" w:hAnsi="Segoe UI" w:cs="Segoe UI"/>
          <w:color w:val="000000" w:themeColor="text1"/>
        </w:rPr>
        <w:lastRenderedPageBreak/>
        <w:t>List of Figures</w:t>
      </w:r>
      <w:bookmarkStart w:id="44" w:name="_Toc501044169"/>
      <w:bookmarkStart w:id="45" w:name="_Toc501046763"/>
      <w:bookmarkStart w:id="46" w:name="_Toc501050125"/>
      <w:bookmarkStart w:id="47" w:name="_Toc501053157"/>
      <w:bookmarkStart w:id="48" w:name="_Toc501053677"/>
      <w:bookmarkStart w:id="49" w:name="_Toc501051970"/>
      <w:bookmarkStart w:id="50" w:name="_Toc501049740"/>
      <w:bookmarkEnd w:id="43"/>
      <w:bookmarkEnd w:id="44"/>
      <w:bookmarkEnd w:id="45"/>
      <w:bookmarkEnd w:id="46"/>
      <w:bookmarkEnd w:id="47"/>
      <w:bookmarkEnd w:id="48"/>
      <w:bookmarkEnd w:id="49"/>
      <w:bookmarkEnd w:id="50"/>
    </w:p>
    <w:p w14:paraId="0959FF6C" w14:textId="18E3D84F" w:rsidR="00DF65C5" w:rsidRPr="00B70B0E" w:rsidRDefault="008538D6">
      <w:pPr>
        <w:pStyle w:val="TableofFigures"/>
        <w:tabs>
          <w:tab w:val="right" w:leader="dot" w:pos="12950"/>
        </w:tabs>
        <w:rPr>
          <w:rFonts w:ascii="Segoe UI" w:hAnsi="Segoe UI" w:cs="Segoe UI"/>
          <w:noProof/>
        </w:rPr>
      </w:pPr>
      <w:r w:rsidRPr="00B70B0E">
        <w:rPr>
          <w:rFonts w:ascii="Segoe UI" w:hAnsi="Segoe UI" w:cs="Segoe UI"/>
          <w:b/>
        </w:rPr>
        <w:fldChar w:fldCharType="begin"/>
      </w:r>
      <w:r w:rsidRPr="00B70B0E">
        <w:rPr>
          <w:rFonts w:ascii="Segoe UI" w:hAnsi="Segoe UI" w:cs="Segoe UI"/>
          <w:b/>
        </w:rPr>
        <w:instrText xml:space="preserve"> TOC \h \z \c "Figure" </w:instrText>
      </w:r>
      <w:r w:rsidRPr="00B70B0E">
        <w:rPr>
          <w:rFonts w:ascii="Segoe UI" w:hAnsi="Segoe UI" w:cs="Segoe UI"/>
          <w:b/>
        </w:rPr>
        <w:fldChar w:fldCharType="separate"/>
      </w:r>
      <w:hyperlink w:anchor="_Toc50114215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w:t>
        </w:r>
        <w:r w:rsidR="00DF65C5" w:rsidRPr="00B70B0E">
          <w:rPr>
            <w:rStyle w:val="Hyperlink"/>
            <w:rFonts w:ascii="Segoe UI" w:hAnsi="Segoe UI" w:cs="Segoe UI"/>
            <w:b/>
            <w:bCs/>
            <w:noProof/>
          </w:rPr>
          <w:t xml:space="preserve"> - Projected User Base Chart</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14</w:t>
        </w:r>
        <w:r w:rsidR="00DF65C5" w:rsidRPr="00B70B0E">
          <w:rPr>
            <w:rFonts w:ascii="Segoe UI" w:hAnsi="Segoe UI" w:cs="Segoe UI"/>
            <w:noProof/>
            <w:webHidden/>
          </w:rPr>
          <w:fldChar w:fldCharType="end"/>
        </w:r>
      </w:hyperlink>
    </w:p>
    <w:p w14:paraId="5CA88735" w14:textId="5E0862D4" w:rsidR="00DF65C5" w:rsidRPr="00B70B0E" w:rsidRDefault="00360BA9">
      <w:pPr>
        <w:pStyle w:val="TableofFigures"/>
        <w:tabs>
          <w:tab w:val="right" w:leader="dot" w:pos="12950"/>
        </w:tabs>
        <w:rPr>
          <w:rFonts w:ascii="Segoe UI" w:hAnsi="Segoe UI" w:cs="Segoe UI"/>
          <w:noProof/>
        </w:rPr>
      </w:pPr>
      <w:hyperlink w:anchor="_Toc50114215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w:t>
        </w:r>
        <w:r w:rsidR="00DF65C5" w:rsidRPr="00B70B0E">
          <w:rPr>
            <w:rStyle w:val="Hyperlink"/>
            <w:rFonts w:ascii="Segoe UI" w:hAnsi="Segoe UI" w:cs="Segoe UI"/>
            <w:b/>
            <w:bCs/>
            <w:noProof/>
          </w:rPr>
          <w:t xml:space="preserve"> - Calendar Display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23</w:t>
        </w:r>
        <w:r w:rsidR="00DF65C5" w:rsidRPr="00B70B0E">
          <w:rPr>
            <w:rFonts w:ascii="Segoe UI" w:hAnsi="Segoe UI" w:cs="Segoe UI"/>
            <w:noProof/>
            <w:webHidden/>
          </w:rPr>
          <w:fldChar w:fldCharType="end"/>
        </w:r>
      </w:hyperlink>
    </w:p>
    <w:p w14:paraId="4857E634" w14:textId="5379EE4F" w:rsidR="00DF65C5" w:rsidRPr="00B70B0E" w:rsidRDefault="00360BA9">
      <w:pPr>
        <w:pStyle w:val="TableofFigures"/>
        <w:tabs>
          <w:tab w:val="right" w:leader="dot" w:pos="12950"/>
        </w:tabs>
        <w:rPr>
          <w:rFonts w:ascii="Segoe UI" w:hAnsi="Segoe UI" w:cs="Segoe UI"/>
          <w:noProof/>
        </w:rPr>
      </w:pPr>
      <w:hyperlink w:anchor="_Toc50114215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w:t>
        </w:r>
        <w:r w:rsidR="00DF65C5" w:rsidRPr="00B70B0E">
          <w:rPr>
            <w:rStyle w:val="Hyperlink"/>
            <w:rFonts w:ascii="Segoe UI" w:hAnsi="Segoe UI" w:cs="Segoe UI"/>
            <w:b/>
            <w:bCs/>
            <w:noProof/>
          </w:rPr>
          <w:t xml:space="preserve"> - Calendar Home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25</w:t>
        </w:r>
        <w:r w:rsidR="00DF65C5" w:rsidRPr="00B70B0E">
          <w:rPr>
            <w:rFonts w:ascii="Segoe UI" w:hAnsi="Segoe UI" w:cs="Segoe UI"/>
            <w:noProof/>
            <w:webHidden/>
          </w:rPr>
          <w:fldChar w:fldCharType="end"/>
        </w:r>
      </w:hyperlink>
    </w:p>
    <w:p w14:paraId="6F272C95" w14:textId="6279D1F6" w:rsidR="00DF65C5" w:rsidRPr="00B70B0E" w:rsidRDefault="00360BA9">
      <w:pPr>
        <w:pStyle w:val="TableofFigures"/>
        <w:tabs>
          <w:tab w:val="right" w:leader="dot" w:pos="12950"/>
        </w:tabs>
        <w:rPr>
          <w:rFonts w:ascii="Segoe UI" w:hAnsi="Segoe UI" w:cs="Segoe UI"/>
          <w:noProof/>
        </w:rPr>
      </w:pPr>
      <w:hyperlink w:anchor="_Toc501142155" w:history="1">
        <w:r w:rsidR="00DF65C5" w:rsidRPr="00B70B0E">
          <w:rPr>
            <w:rStyle w:val="Hyperlink"/>
            <w:rFonts w:ascii="Segoe UI" w:hAnsi="Segoe UI" w:cs="Segoe UI"/>
            <w:b/>
            <w:noProof/>
          </w:rPr>
          <w:t>Figure 4 - Calendar Display: Checking the Schedule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28</w:t>
        </w:r>
        <w:r w:rsidR="00DF65C5" w:rsidRPr="00B70B0E">
          <w:rPr>
            <w:rFonts w:ascii="Segoe UI" w:hAnsi="Segoe UI" w:cs="Segoe UI"/>
            <w:noProof/>
            <w:webHidden/>
          </w:rPr>
          <w:fldChar w:fldCharType="end"/>
        </w:r>
      </w:hyperlink>
    </w:p>
    <w:p w14:paraId="4CE64C36" w14:textId="01A7F32D" w:rsidR="00DF65C5" w:rsidRPr="00B70B0E" w:rsidRDefault="00360BA9">
      <w:pPr>
        <w:pStyle w:val="TableofFigures"/>
        <w:tabs>
          <w:tab w:val="right" w:leader="dot" w:pos="12950"/>
        </w:tabs>
        <w:rPr>
          <w:rFonts w:ascii="Segoe UI" w:hAnsi="Segoe UI" w:cs="Segoe UI"/>
          <w:noProof/>
        </w:rPr>
      </w:pPr>
      <w:hyperlink w:anchor="_Toc50114215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5</w:t>
        </w:r>
        <w:r w:rsidR="00DF65C5" w:rsidRPr="00B70B0E">
          <w:rPr>
            <w:rStyle w:val="Hyperlink"/>
            <w:rFonts w:ascii="Segoe UI" w:hAnsi="Segoe UI" w:cs="Segoe UI"/>
            <w:b/>
            <w:bCs/>
            <w:noProof/>
          </w:rPr>
          <w:t xml:space="preserve"> - Calendar Event Creation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30</w:t>
        </w:r>
        <w:r w:rsidR="00DF65C5" w:rsidRPr="00B70B0E">
          <w:rPr>
            <w:rFonts w:ascii="Segoe UI" w:hAnsi="Segoe UI" w:cs="Segoe UI"/>
            <w:noProof/>
            <w:webHidden/>
          </w:rPr>
          <w:fldChar w:fldCharType="end"/>
        </w:r>
      </w:hyperlink>
    </w:p>
    <w:p w14:paraId="3A0685AA" w14:textId="37462101" w:rsidR="00DF65C5" w:rsidRPr="00B70B0E" w:rsidRDefault="00360BA9">
      <w:pPr>
        <w:pStyle w:val="TableofFigures"/>
        <w:tabs>
          <w:tab w:val="right" w:leader="dot" w:pos="12950"/>
        </w:tabs>
        <w:rPr>
          <w:rFonts w:ascii="Segoe UI" w:hAnsi="Segoe UI" w:cs="Segoe UI"/>
          <w:noProof/>
        </w:rPr>
      </w:pPr>
      <w:hyperlink w:anchor="_Toc50114215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6</w:t>
        </w:r>
        <w:r w:rsidR="00DF65C5" w:rsidRPr="00B70B0E">
          <w:rPr>
            <w:rStyle w:val="Hyperlink"/>
            <w:rFonts w:ascii="Segoe UI" w:hAnsi="Segoe UI" w:cs="Segoe UI"/>
            <w:b/>
            <w:bCs/>
            <w:noProof/>
          </w:rPr>
          <w:t xml:space="preserve"> - Calendar Display: Switching Views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32</w:t>
        </w:r>
        <w:r w:rsidR="00DF65C5" w:rsidRPr="00B70B0E">
          <w:rPr>
            <w:rFonts w:ascii="Segoe UI" w:hAnsi="Segoe UI" w:cs="Segoe UI"/>
            <w:noProof/>
            <w:webHidden/>
          </w:rPr>
          <w:fldChar w:fldCharType="end"/>
        </w:r>
      </w:hyperlink>
    </w:p>
    <w:p w14:paraId="2742A0A1" w14:textId="7049FDDE" w:rsidR="00DF65C5" w:rsidRPr="00B70B0E" w:rsidRDefault="00360BA9">
      <w:pPr>
        <w:pStyle w:val="TableofFigures"/>
        <w:tabs>
          <w:tab w:val="right" w:leader="dot" w:pos="12950"/>
        </w:tabs>
        <w:rPr>
          <w:rFonts w:ascii="Segoe UI" w:hAnsi="Segoe UI" w:cs="Segoe UI"/>
          <w:noProof/>
        </w:rPr>
      </w:pPr>
      <w:hyperlink w:anchor="_Toc501142158" w:history="1">
        <w:r w:rsidR="00DF65C5" w:rsidRPr="00B70B0E">
          <w:rPr>
            <w:rStyle w:val="Hyperlink"/>
            <w:rFonts w:ascii="Segoe UI" w:hAnsi="Segoe UI" w:cs="Segoe UI"/>
            <w:b/>
            <w:noProof/>
          </w:rPr>
          <w:t>Figure 7 - Calendar Display Screen: Creating/Deleting an Alert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35</w:t>
        </w:r>
        <w:r w:rsidR="00DF65C5" w:rsidRPr="00B70B0E">
          <w:rPr>
            <w:rFonts w:ascii="Segoe UI" w:hAnsi="Segoe UI" w:cs="Segoe UI"/>
            <w:noProof/>
            <w:webHidden/>
          </w:rPr>
          <w:fldChar w:fldCharType="end"/>
        </w:r>
      </w:hyperlink>
    </w:p>
    <w:p w14:paraId="4218FA1C" w14:textId="65799E6C" w:rsidR="00DF65C5" w:rsidRPr="00B70B0E" w:rsidRDefault="00360BA9">
      <w:pPr>
        <w:pStyle w:val="TableofFigures"/>
        <w:tabs>
          <w:tab w:val="right" w:leader="dot" w:pos="12950"/>
        </w:tabs>
        <w:rPr>
          <w:rFonts w:ascii="Segoe UI" w:hAnsi="Segoe UI" w:cs="Segoe UI"/>
          <w:noProof/>
        </w:rPr>
      </w:pPr>
      <w:hyperlink w:anchor="_Toc50114215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8</w:t>
        </w:r>
        <w:r w:rsidR="00DF65C5" w:rsidRPr="00B70B0E">
          <w:rPr>
            <w:rStyle w:val="Hyperlink"/>
            <w:rFonts w:ascii="Segoe UI" w:hAnsi="Segoe UI" w:cs="Segoe UI"/>
            <w:b/>
            <w:bCs/>
            <w:noProof/>
          </w:rPr>
          <w:t xml:space="preserve"> - Assignment Access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37</w:t>
        </w:r>
        <w:r w:rsidR="00DF65C5" w:rsidRPr="00B70B0E">
          <w:rPr>
            <w:rFonts w:ascii="Segoe UI" w:hAnsi="Segoe UI" w:cs="Segoe UI"/>
            <w:noProof/>
            <w:webHidden/>
          </w:rPr>
          <w:fldChar w:fldCharType="end"/>
        </w:r>
      </w:hyperlink>
    </w:p>
    <w:p w14:paraId="533FD1CC" w14:textId="57097E0F" w:rsidR="00DF65C5" w:rsidRPr="00B70B0E" w:rsidRDefault="00360BA9">
      <w:pPr>
        <w:pStyle w:val="TableofFigures"/>
        <w:tabs>
          <w:tab w:val="right" w:leader="dot" w:pos="12950"/>
        </w:tabs>
        <w:rPr>
          <w:rFonts w:ascii="Segoe UI" w:hAnsi="Segoe UI" w:cs="Segoe UI"/>
          <w:noProof/>
        </w:rPr>
      </w:pPr>
      <w:hyperlink w:anchor="_Toc501142160"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9</w:t>
        </w:r>
        <w:r w:rsidR="00DF65C5" w:rsidRPr="00B70B0E">
          <w:rPr>
            <w:rStyle w:val="Hyperlink"/>
            <w:rFonts w:ascii="Segoe UI" w:hAnsi="Segoe UI" w:cs="Segoe UI"/>
            <w:b/>
            <w:bCs/>
            <w:noProof/>
          </w:rPr>
          <w:t xml:space="preserve"> - Calendar Display: Show Assignment Details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40</w:t>
        </w:r>
        <w:r w:rsidR="00DF65C5" w:rsidRPr="00B70B0E">
          <w:rPr>
            <w:rFonts w:ascii="Segoe UI" w:hAnsi="Segoe UI" w:cs="Segoe UI"/>
            <w:noProof/>
            <w:webHidden/>
          </w:rPr>
          <w:fldChar w:fldCharType="end"/>
        </w:r>
      </w:hyperlink>
    </w:p>
    <w:p w14:paraId="52605FD7" w14:textId="16561C4D" w:rsidR="00DF65C5" w:rsidRPr="00B70B0E" w:rsidRDefault="00360BA9">
      <w:pPr>
        <w:pStyle w:val="TableofFigures"/>
        <w:tabs>
          <w:tab w:val="right" w:leader="dot" w:pos="12950"/>
        </w:tabs>
        <w:rPr>
          <w:rFonts w:ascii="Segoe UI" w:hAnsi="Segoe UI" w:cs="Segoe UI"/>
          <w:noProof/>
        </w:rPr>
      </w:pPr>
      <w:hyperlink w:anchor="_Toc50114216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10</w:t>
        </w:r>
        <w:r w:rsidR="00DF65C5" w:rsidRPr="00B70B0E">
          <w:rPr>
            <w:rStyle w:val="Hyperlink"/>
            <w:rFonts w:ascii="Segoe UI" w:hAnsi="Segoe UI" w:cs="Segoe UI"/>
            <w:b/>
            <w:bCs/>
            <w:noProof/>
          </w:rPr>
          <w:t xml:space="preserve"> - Holiday Display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42</w:t>
        </w:r>
        <w:r w:rsidR="00DF65C5" w:rsidRPr="00B70B0E">
          <w:rPr>
            <w:rFonts w:ascii="Segoe UI" w:hAnsi="Segoe UI" w:cs="Segoe UI"/>
            <w:noProof/>
            <w:webHidden/>
          </w:rPr>
          <w:fldChar w:fldCharType="end"/>
        </w:r>
      </w:hyperlink>
    </w:p>
    <w:p w14:paraId="5649A80D" w14:textId="28BA858E" w:rsidR="00DF65C5" w:rsidRPr="00B70B0E" w:rsidRDefault="00360BA9">
      <w:pPr>
        <w:pStyle w:val="TableofFigures"/>
        <w:tabs>
          <w:tab w:val="right" w:leader="dot" w:pos="12950"/>
        </w:tabs>
        <w:rPr>
          <w:rFonts w:ascii="Segoe UI" w:hAnsi="Segoe UI" w:cs="Segoe UI"/>
          <w:noProof/>
        </w:rPr>
      </w:pPr>
      <w:hyperlink w:anchor="_Toc50114216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11</w:t>
        </w:r>
        <w:r w:rsidR="00DF65C5" w:rsidRPr="00B70B0E">
          <w:rPr>
            <w:rStyle w:val="Hyperlink"/>
            <w:rFonts w:ascii="Segoe UI" w:hAnsi="Segoe UI" w:cs="Segoe UI"/>
            <w:b/>
            <w:bCs/>
            <w:noProof/>
          </w:rPr>
          <w:t xml:space="preserve"> - Event Editing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44</w:t>
        </w:r>
        <w:r w:rsidR="00DF65C5" w:rsidRPr="00B70B0E">
          <w:rPr>
            <w:rFonts w:ascii="Segoe UI" w:hAnsi="Segoe UI" w:cs="Segoe UI"/>
            <w:noProof/>
            <w:webHidden/>
          </w:rPr>
          <w:fldChar w:fldCharType="end"/>
        </w:r>
      </w:hyperlink>
    </w:p>
    <w:p w14:paraId="62C0D89B" w14:textId="06A97FD1" w:rsidR="00DF65C5" w:rsidRPr="00B70B0E" w:rsidRDefault="00360BA9">
      <w:pPr>
        <w:pStyle w:val="TableofFigures"/>
        <w:tabs>
          <w:tab w:val="right" w:leader="dot" w:pos="12950"/>
        </w:tabs>
        <w:rPr>
          <w:rFonts w:ascii="Segoe UI" w:hAnsi="Segoe UI" w:cs="Segoe UI"/>
          <w:noProof/>
        </w:rPr>
      </w:pPr>
      <w:hyperlink w:anchor="_Toc50114216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12</w:t>
        </w:r>
        <w:r w:rsidR="00DF65C5" w:rsidRPr="00B70B0E">
          <w:rPr>
            <w:rStyle w:val="Hyperlink"/>
            <w:rFonts w:ascii="Segoe UI" w:hAnsi="Segoe UI" w:cs="Segoe UI"/>
            <w:b/>
            <w:bCs/>
            <w:noProof/>
          </w:rPr>
          <w:t xml:space="preserve"> - Calendar Event Notifications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47</w:t>
        </w:r>
        <w:r w:rsidR="00DF65C5" w:rsidRPr="00B70B0E">
          <w:rPr>
            <w:rFonts w:ascii="Segoe UI" w:hAnsi="Segoe UI" w:cs="Segoe UI"/>
            <w:noProof/>
            <w:webHidden/>
          </w:rPr>
          <w:fldChar w:fldCharType="end"/>
        </w:r>
      </w:hyperlink>
    </w:p>
    <w:p w14:paraId="1B42A301" w14:textId="3A58D8F2" w:rsidR="00DF65C5" w:rsidRPr="00B70B0E" w:rsidRDefault="00360BA9">
      <w:pPr>
        <w:pStyle w:val="TableofFigures"/>
        <w:tabs>
          <w:tab w:val="right" w:leader="dot" w:pos="12950"/>
        </w:tabs>
        <w:rPr>
          <w:rFonts w:ascii="Segoe UI" w:hAnsi="Segoe UI" w:cs="Segoe UI"/>
          <w:noProof/>
        </w:rPr>
      </w:pPr>
      <w:hyperlink w:anchor="_Toc50114216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13</w:t>
        </w:r>
        <w:r w:rsidR="00DF65C5" w:rsidRPr="00B70B0E">
          <w:rPr>
            <w:rStyle w:val="Hyperlink"/>
            <w:rFonts w:ascii="Segoe UI" w:hAnsi="Segoe UI" w:cs="Segoe UI"/>
            <w:b/>
            <w:bCs/>
            <w:noProof/>
          </w:rPr>
          <w:t xml:space="preserve"> - Notification Settings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49</w:t>
        </w:r>
        <w:r w:rsidR="00DF65C5" w:rsidRPr="00B70B0E">
          <w:rPr>
            <w:rFonts w:ascii="Segoe UI" w:hAnsi="Segoe UI" w:cs="Segoe UI"/>
            <w:noProof/>
            <w:webHidden/>
          </w:rPr>
          <w:fldChar w:fldCharType="end"/>
        </w:r>
      </w:hyperlink>
    </w:p>
    <w:p w14:paraId="66741808" w14:textId="411AFF62" w:rsidR="00DF65C5" w:rsidRPr="00B70B0E" w:rsidRDefault="00360BA9">
      <w:pPr>
        <w:pStyle w:val="TableofFigures"/>
        <w:tabs>
          <w:tab w:val="right" w:leader="dot" w:pos="12950"/>
        </w:tabs>
        <w:rPr>
          <w:rFonts w:ascii="Segoe UI" w:hAnsi="Segoe UI" w:cs="Segoe UI"/>
          <w:noProof/>
        </w:rPr>
      </w:pPr>
      <w:hyperlink w:anchor="_Toc501142165"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14</w:t>
        </w:r>
        <w:r w:rsidR="00DF65C5" w:rsidRPr="00B70B0E">
          <w:rPr>
            <w:rStyle w:val="Hyperlink"/>
            <w:rFonts w:ascii="Segoe UI" w:hAnsi="Segoe UI" w:cs="Segoe UI"/>
            <w:b/>
            <w:bCs/>
            <w:noProof/>
          </w:rPr>
          <w:t xml:space="preserve"> - Reminder Window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52</w:t>
        </w:r>
        <w:r w:rsidR="00DF65C5" w:rsidRPr="00B70B0E">
          <w:rPr>
            <w:rFonts w:ascii="Segoe UI" w:hAnsi="Segoe UI" w:cs="Segoe UI"/>
            <w:noProof/>
            <w:webHidden/>
          </w:rPr>
          <w:fldChar w:fldCharType="end"/>
        </w:r>
      </w:hyperlink>
    </w:p>
    <w:p w14:paraId="0ECACD5E" w14:textId="41507028" w:rsidR="00DF65C5" w:rsidRPr="00B70B0E" w:rsidRDefault="00360BA9">
      <w:pPr>
        <w:pStyle w:val="TableofFigures"/>
        <w:tabs>
          <w:tab w:val="right" w:leader="dot" w:pos="12950"/>
        </w:tabs>
        <w:rPr>
          <w:rFonts w:ascii="Segoe UI" w:hAnsi="Segoe UI" w:cs="Segoe UI"/>
          <w:noProof/>
        </w:rPr>
      </w:pPr>
      <w:hyperlink w:anchor="_Toc50114216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15</w:t>
        </w:r>
        <w:r w:rsidR="00DF65C5" w:rsidRPr="00B70B0E">
          <w:rPr>
            <w:rStyle w:val="Hyperlink"/>
            <w:rFonts w:ascii="Segoe UI" w:hAnsi="Segoe UI" w:cs="Segoe UI"/>
            <w:b/>
            <w:bCs/>
            <w:noProof/>
          </w:rPr>
          <w:t xml:space="preserve"> - Calendar Event Notifications: View Missed Notifications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56</w:t>
        </w:r>
        <w:r w:rsidR="00DF65C5" w:rsidRPr="00B70B0E">
          <w:rPr>
            <w:rFonts w:ascii="Segoe UI" w:hAnsi="Segoe UI" w:cs="Segoe UI"/>
            <w:noProof/>
            <w:webHidden/>
          </w:rPr>
          <w:fldChar w:fldCharType="end"/>
        </w:r>
      </w:hyperlink>
    </w:p>
    <w:p w14:paraId="15353630" w14:textId="0550DA51" w:rsidR="00DF65C5" w:rsidRPr="00B70B0E" w:rsidRDefault="00360BA9">
      <w:pPr>
        <w:pStyle w:val="TableofFigures"/>
        <w:tabs>
          <w:tab w:val="right" w:leader="dot" w:pos="12950"/>
        </w:tabs>
        <w:rPr>
          <w:rFonts w:ascii="Segoe UI" w:hAnsi="Segoe UI" w:cs="Segoe UI"/>
          <w:noProof/>
        </w:rPr>
      </w:pPr>
      <w:hyperlink w:anchor="_Toc50114216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noProof/>
          </w:rPr>
          <w:t>16</w:t>
        </w:r>
        <w:r w:rsidR="00DF65C5" w:rsidRPr="00B70B0E">
          <w:rPr>
            <w:rStyle w:val="Hyperlink"/>
            <w:rFonts w:ascii="Segoe UI" w:hAnsi="Segoe UI" w:cs="Segoe UI"/>
            <w:b/>
            <w:bCs/>
            <w:noProof/>
          </w:rPr>
          <w:t xml:space="preserve"> - Calendar Event Notifications: Set Notification Methods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59</w:t>
        </w:r>
        <w:r w:rsidR="00DF65C5" w:rsidRPr="00B70B0E">
          <w:rPr>
            <w:rFonts w:ascii="Segoe UI" w:hAnsi="Segoe UI" w:cs="Segoe UI"/>
            <w:noProof/>
            <w:webHidden/>
          </w:rPr>
          <w:fldChar w:fldCharType="end"/>
        </w:r>
      </w:hyperlink>
    </w:p>
    <w:p w14:paraId="356C9B44" w14:textId="72701BBB" w:rsidR="00DF65C5" w:rsidRPr="00B70B0E" w:rsidRDefault="00360BA9">
      <w:pPr>
        <w:pStyle w:val="TableofFigures"/>
        <w:tabs>
          <w:tab w:val="right" w:leader="dot" w:pos="12950"/>
        </w:tabs>
        <w:rPr>
          <w:rFonts w:ascii="Segoe UI" w:hAnsi="Segoe UI" w:cs="Segoe UI"/>
          <w:noProof/>
        </w:rPr>
      </w:pPr>
      <w:hyperlink w:anchor="_Toc501142168"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17</w:t>
        </w:r>
        <w:r w:rsidR="00DF65C5" w:rsidRPr="00B70B0E">
          <w:rPr>
            <w:rStyle w:val="Hyperlink"/>
            <w:rFonts w:ascii="Segoe UI" w:hAnsi="Segoe UI" w:cs="Segoe UI"/>
            <w:b/>
            <w:bCs/>
            <w:noProof/>
          </w:rPr>
          <w:t xml:space="preserve"> – To-Do Assignment List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61</w:t>
        </w:r>
        <w:r w:rsidR="00DF65C5" w:rsidRPr="00B70B0E">
          <w:rPr>
            <w:rFonts w:ascii="Segoe UI" w:hAnsi="Segoe UI" w:cs="Segoe UI"/>
            <w:noProof/>
            <w:webHidden/>
          </w:rPr>
          <w:fldChar w:fldCharType="end"/>
        </w:r>
      </w:hyperlink>
    </w:p>
    <w:p w14:paraId="228D52A7" w14:textId="5E9DCDFA" w:rsidR="00DF65C5" w:rsidRPr="00B70B0E" w:rsidRDefault="00360BA9">
      <w:pPr>
        <w:pStyle w:val="TableofFigures"/>
        <w:tabs>
          <w:tab w:val="right" w:leader="dot" w:pos="12950"/>
        </w:tabs>
        <w:rPr>
          <w:rFonts w:ascii="Segoe UI" w:hAnsi="Segoe UI" w:cs="Segoe UI"/>
          <w:noProof/>
        </w:rPr>
      </w:pPr>
      <w:hyperlink w:anchor="_Toc50114216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18</w:t>
        </w:r>
        <w:r w:rsidR="00DF65C5" w:rsidRPr="00B70B0E">
          <w:rPr>
            <w:rStyle w:val="Hyperlink"/>
            <w:rFonts w:ascii="Segoe UI" w:hAnsi="Segoe UI" w:cs="Segoe UI"/>
            <w:b/>
            <w:bCs/>
            <w:noProof/>
          </w:rPr>
          <w:t xml:space="preserve"> – To-Do Assignment List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63</w:t>
        </w:r>
        <w:r w:rsidR="00DF65C5" w:rsidRPr="00B70B0E">
          <w:rPr>
            <w:rFonts w:ascii="Segoe UI" w:hAnsi="Segoe UI" w:cs="Segoe UI"/>
            <w:noProof/>
            <w:webHidden/>
          </w:rPr>
          <w:fldChar w:fldCharType="end"/>
        </w:r>
      </w:hyperlink>
    </w:p>
    <w:p w14:paraId="22A88711" w14:textId="6638ED2C" w:rsidR="00DF65C5" w:rsidRPr="00B70B0E" w:rsidRDefault="00360BA9">
      <w:pPr>
        <w:pStyle w:val="TableofFigures"/>
        <w:tabs>
          <w:tab w:val="right" w:leader="dot" w:pos="12950"/>
        </w:tabs>
        <w:rPr>
          <w:rFonts w:ascii="Segoe UI" w:hAnsi="Segoe UI" w:cs="Segoe UI"/>
          <w:noProof/>
        </w:rPr>
      </w:pPr>
      <w:hyperlink w:anchor="_Toc501142170"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19</w:t>
        </w:r>
        <w:r w:rsidR="00DF65C5" w:rsidRPr="00B70B0E">
          <w:rPr>
            <w:rStyle w:val="Hyperlink"/>
            <w:rFonts w:ascii="Segoe UI" w:hAnsi="Segoe UI" w:cs="Segoe UI"/>
            <w:b/>
            <w:bCs/>
            <w:noProof/>
          </w:rPr>
          <w:t xml:space="preserve"> - To-Do List: Mark Assignment Done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65</w:t>
        </w:r>
        <w:r w:rsidR="00DF65C5" w:rsidRPr="00B70B0E">
          <w:rPr>
            <w:rFonts w:ascii="Segoe UI" w:hAnsi="Segoe UI" w:cs="Segoe UI"/>
            <w:noProof/>
            <w:webHidden/>
          </w:rPr>
          <w:fldChar w:fldCharType="end"/>
        </w:r>
      </w:hyperlink>
    </w:p>
    <w:p w14:paraId="36526C12" w14:textId="0C68D514" w:rsidR="00DF65C5" w:rsidRPr="00B70B0E" w:rsidRDefault="00360BA9">
      <w:pPr>
        <w:pStyle w:val="TableofFigures"/>
        <w:tabs>
          <w:tab w:val="right" w:leader="dot" w:pos="12950"/>
        </w:tabs>
        <w:rPr>
          <w:rFonts w:ascii="Segoe UI" w:hAnsi="Segoe UI" w:cs="Segoe UI"/>
          <w:noProof/>
        </w:rPr>
      </w:pPr>
      <w:hyperlink w:anchor="_Toc50114217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noProof/>
          </w:rPr>
          <w:t>20</w:t>
        </w:r>
        <w:r w:rsidR="00DF65C5" w:rsidRPr="00B70B0E">
          <w:rPr>
            <w:rStyle w:val="Hyperlink"/>
            <w:rFonts w:ascii="Segoe UI" w:hAnsi="Segoe UI" w:cs="Segoe UI"/>
            <w:b/>
            <w:bCs/>
            <w:noProof/>
          </w:rPr>
          <w:t xml:space="preserve"> - To-Do List: Filter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69</w:t>
        </w:r>
        <w:r w:rsidR="00DF65C5" w:rsidRPr="00B70B0E">
          <w:rPr>
            <w:rFonts w:ascii="Segoe UI" w:hAnsi="Segoe UI" w:cs="Segoe UI"/>
            <w:noProof/>
            <w:webHidden/>
          </w:rPr>
          <w:fldChar w:fldCharType="end"/>
        </w:r>
      </w:hyperlink>
    </w:p>
    <w:p w14:paraId="1308C0AA" w14:textId="7A705138" w:rsidR="00DF65C5" w:rsidRPr="00B70B0E" w:rsidRDefault="00360BA9">
      <w:pPr>
        <w:pStyle w:val="TableofFigures"/>
        <w:tabs>
          <w:tab w:val="right" w:leader="dot" w:pos="12950"/>
        </w:tabs>
        <w:rPr>
          <w:rFonts w:ascii="Segoe UI" w:hAnsi="Segoe UI" w:cs="Segoe UI"/>
          <w:noProof/>
        </w:rPr>
      </w:pPr>
      <w:hyperlink w:anchor="_Toc50114217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21</w:t>
        </w:r>
        <w:r w:rsidR="00DF65C5" w:rsidRPr="00B70B0E">
          <w:rPr>
            <w:rStyle w:val="Hyperlink"/>
            <w:rFonts w:ascii="Segoe UI" w:hAnsi="Segoe UI" w:cs="Segoe UI"/>
            <w:b/>
            <w:bCs/>
            <w:noProof/>
          </w:rPr>
          <w:t xml:space="preserve"> - Calendar Integrations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72</w:t>
        </w:r>
        <w:r w:rsidR="00DF65C5" w:rsidRPr="00B70B0E">
          <w:rPr>
            <w:rFonts w:ascii="Segoe UI" w:hAnsi="Segoe UI" w:cs="Segoe UI"/>
            <w:noProof/>
            <w:webHidden/>
          </w:rPr>
          <w:fldChar w:fldCharType="end"/>
        </w:r>
      </w:hyperlink>
    </w:p>
    <w:p w14:paraId="51D3F03B" w14:textId="6349B131" w:rsidR="00DF65C5" w:rsidRPr="00B70B0E" w:rsidRDefault="00360BA9">
      <w:pPr>
        <w:pStyle w:val="TableofFigures"/>
        <w:tabs>
          <w:tab w:val="right" w:leader="dot" w:pos="12950"/>
        </w:tabs>
        <w:rPr>
          <w:rFonts w:ascii="Segoe UI" w:hAnsi="Segoe UI" w:cs="Segoe UI"/>
          <w:noProof/>
        </w:rPr>
      </w:pPr>
      <w:hyperlink w:anchor="_Toc50114217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22</w:t>
        </w:r>
        <w:r w:rsidR="00DF65C5" w:rsidRPr="00B70B0E">
          <w:rPr>
            <w:rStyle w:val="Hyperlink"/>
            <w:rFonts w:ascii="Segoe UI" w:hAnsi="Segoe UI" w:cs="Segoe UI"/>
            <w:b/>
            <w:bCs/>
            <w:noProof/>
          </w:rPr>
          <w:t>.a - Import Calendar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73</w:t>
        </w:r>
        <w:r w:rsidR="00DF65C5" w:rsidRPr="00B70B0E">
          <w:rPr>
            <w:rFonts w:ascii="Segoe UI" w:hAnsi="Segoe UI" w:cs="Segoe UI"/>
            <w:noProof/>
            <w:webHidden/>
          </w:rPr>
          <w:fldChar w:fldCharType="end"/>
        </w:r>
      </w:hyperlink>
    </w:p>
    <w:p w14:paraId="4AB3E34C" w14:textId="4BB7C3C4" w:rsidR="00DF65C5" w:rsidRPr="00B70B0E" w:rsidRDefault="00360BA9">
      <w:pPr>
        <w:pStyle w:val="TableofFigures"/>
        <w:tabs>
          <w:tab w:val="right" w:leader="dot" w:pos="12950"/>
        </w:tabs>
        <w:rPr>
          <w:rFonts w:ascii="Segoe UI" w:hAnsi="Segoe UI" w:cs="Segoe UI"/>
          <w:noProof/>
        </w:rPr>
      </w:pPr>
      <w:hyperlink w:anchor="_Toc50114217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23</w:t>
        </w:r>
        <w:r w:rsidR="00DF65C5" w:rsidRPr="00B70B0E">
          <w:rPr>
            <w:rStyle w:val="Hyperlink"/>
            <w:rFonts w:ascii="Segoe UI" w:hAnsi="Segoe UI" w:cs="Segoe UI"/>
            <w:b/>
            <w:bCs/>
            <w:noProof/>
          </w:rPr>
          <w:t>.b - Import Calendar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74</w:t>
        </w:r>
        <w:r w:rsidR="00DF65C5" w:rsidRPr="00B70B0E">
          <w:rPr>
            <w:rFonts w:ascii="Segoe UI" w:hAnsi="Segoe UI" w:cs="Segoe UI"/>
            <w:noProof/>
            <w:webHidden/>
          </w:rPr>
          <w:fldChar w:fldCharType="end"/>
        </w:r>
      </w:hyperlink>
    </w:p>
    <w:p w14:paraId="7223A89B" w14:textId="5AA04358" w:rsidR="00DF65C5" w:rsidRPr="00B70B0E" w:rsidRDefault="00360BA9">
      <w:pPr>
        <w:pStyle w:val="TableofFigures"/>
        <w:tabs>
          <w:tab w:val="right" w:leader="dot" w:pos="12950"/>
        </w:tabs>
        <w:rPr>
          <w:rFonts w:ascii="Segoe UI" w:hAnsi="Segoe UI" w:cs="Segoe UI"/>
          <w:noProof/>
        </w:rPr>
      </w:pPr>
      <w:hyperlink w:anchor="_Toc501142175"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24</w:t>
        </w:r>
        <w:r w:rsidR="00DF65C5" w:rsidRPr="00B70B0E">
          <w:rPr>
            <w:rStyle w:val="Hyperlink"/>
            <w:rFonts w:ascii="Segoe UI" w:hAnsi="Segoe UI" w:cs="Segoe UI"/>
            <w:b/>
            <w:bCs/>
            <w:noProof/>
          </w:rPr>
          <w:t xml:space="preserve"> - Calendar Integrations Export Calendar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77</w:t>
        </w:r>
        <w:r w:rsidR="00DF65C5" w:rsidRPr="00B70B0E">
          <w:rPr>
            <w:rFonts w:ascii="Segoe UI" w:hAnsi="Segoe UI" w:cs="Segoe UI"/>
            <w:noProof/>
            <w:webHidden/>
          </w:rPr>
          <w:fldChar w:fldCharType="end"/>
        </w:r>
      </w:hyperlink>
    </w:p>
    <w:p w14:paraId="5D0845E2" w14:textId="006EC993" w:rsidR="00DF65C5" w:rsidRPr="00B70B0E" w:rsidRDefault="00360BA9">
      <w:pPr>
        <w:pStyle w:val="TableofFigures"/>
        <w:tabs>
          <w:tab w:val="right" w:leader="dot" w:pos="12950"/>
        </w:tabs>
        <w:rPr>
          <w:rFonts w:ascii="Segoe UI" w:hAnsi="Segoe UI" w:cs="Segoe UI"/>
          <w:noProof/>
        </w:rPr>
      </w:pPr>
      <w:hyperlink w:anchor="_Toc50114217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25</w:t>
        </w:r>
        <w:r w:rsidR="00DF65C5" w:rsidRPr="00B70B0E">
          <w:rPr>
            <w:rStyle w:val="Hyperlink"/>
            <w:rFonts w:ascii="Segoe UI" w:hAnsi="Segoe UI" w:cs="Segoe UI"/>
            <w:b/>
            <w:bCs/>
            <w:noProof/>
          </w:rPr>
          <w:t xml:space="preserve"> - User Profile Settings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80</w:t>
        </w:r>
        <w:r w:rsidR="00DF65C5" w:rsidRPr="00B70B0E">
          <w:rPr>
            <w:rFonts w:ascii="Segoe UI" w:hAnsi="Segoe UI" w:cs="Segoe UI"/>
            <w:noProof/>
            <w:webHidden/>
          </w:rPr>
          <w:fldChar w:fldCharType="end"/>
        </w:r>
      </w:hyperlink>
    </w:p>
    <w:p w14:paraId="216DC772" w14:textId="1F941582" w:rsidR="00DF65C5" w:rsidRPr="00B70B0E" w:rsidRDefault="00360BA9">
      <w:pPr>
        <w:pStyle w:val="TableofFigures"/>
        <w:tabs>
          <w:tab w:val="right" w:leader="dot" w:pos="12950"/>
        </w:tabs>
        <w:rPr>
          <w:rFonts w:ascii="Segoe UI" w:hAnsi="Segoe UI" w:cs="Segoe UI"/>
          <w:noProof/>
        </w:rPr>
      </w:pPr>
      <w:hyperlink w:anchor="_Toc50114217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26</w:t>
        </w:r>
        <w:r w:rsidR="00DF65C5" w:rsidRPr="00B70B0E">
          <w:rPr>
            <w:rStyle w:val="Hyperlink"/>
            <w:rFonts w:ascii="Segoe UI" w:hAnsi="Segoe UI" w:cs="Segoe UI"/>
            <w:b/>
            <w:bCs/>
            <w:noProof/>
          </w:rPr>
          <w:t xml:space="preserve"> - Load Settings Page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82</w:t>
        </w:r>
        <w:r w:rsidR="00DF65C5" w:rsidRPr="00B70B0E">
          <w:rPr>
            <w:rFonts w:ascii="Segoe UI" w:hAnsi="Segoe UI" w:cs="Segoe UI"/>
            <w:noProof/>
            <w:webHidden/>
          </w:rPr>
          <w:fldChar w:fldCharType="end"/>
        </w:r>
      </w:hyperlink>
    </w:p>
    <w:p w14:paraId="0B8919D0" w14:textId="44949B67" w:rsidR="00DF65C5" w:rsidRPr="00B70B0E" w:rsidRDefault="00360BA9">
      <w:pPr>
        <w:pStyle w:val="TableofFigures"/>
        <w:tabs>
          <w:tab w:val="right" w:leader="dot" w:pos="12950"/>
        </w:tabs>
        <w:rPr>
          <w:rFonts w:ascii="Segoe UI" w:hAnsi="Segoe UI" w:cs="Segoe UI"/>
          <w:noProof/>
        </w:rPr>
      </w:pPr>
      <w:hyperlink w:anchor="_Toc501142178"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27</w:t>
        </w:r>
        <w:r w:rsidR="00DF65C5" w:rsidRPr="00B70B0E">
          <w:rPr>
            <w:rStyle w:val="Hyperlink"/>
            <w:rFonts w:ascii="Segoe UI" w:hAnsi="Segoe UI" w:cs="Segoe UI"/>
            <w:b/>
            <w:bCs/>
            <w:noProof/>
          </w:rPr>
          <w:t xml:space="preserve"> - User Profile Settings: Set Time Zone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85</w:t>
        </w:r>
        <w:r w:rsidR="00DF65C5" w:rsidRPr="00B70B0E">
          <w:rPr>
            <w:rFonts w:ascii="Segoe UI" w:hAnsi="Segoe UI" w:cs="Segoe UI"/>
            <w:noProof/>
            <w:webHidden/>
          </w:rPr>
          <w:fldChar w:fldCharType="end"/>
        </w:r>
      </w:hyperlink>
    </w:p>
    <w:p w14:paraId="25AFF949" w14:textId="751C1F5A" w:rsidR="00DF65C5" w:rsidRPr="00B70B0E" w:rsidRDefault="00360BA9">
      <w:pPr>
        <w:pStyle w:val="TableofFigures"/>
        <w:tabs>
          <w:tab w:val="right" w:leader="dot" w:pos="12950"/>
        </w:tabs>
        <w:rPr>
          <w:rFonts w:ascii="Segoe UI" w:hAnsi="Segoe UI" w:cs="Segoe UI"/>
          <w:noProof/>
        </w:rPr>
      </w:pPr>
      <w:hyperlink w:anchor="_Toc50114217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28</w:t>
        </w:r>
        <w:r w:rsidR="00DF65C5" w:rsidRPr="00B70B0E">
          <w:rPr>
            <w:rStyle w:val="Hyperlink"/>
            <w:rFonts w:ascii="Segoe UI" w:hAnsi="Segoe UI" w:cs="Segoe UI"/>
            <w:b/>
            <w:bCs/>
            <w:noProof/>
          </w:rPr>
          <w:t xml:space="preserve"> - User Profile Settings: Change Profile Settings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87</w:t>
        </w:r>
        <w:r w:rsidR="00DF65C5" w:rsidRPr="00B70B0E">
          <w:rPr>
            <w:rFonts w:ascii="Segoe UI" w:hAnsi="Segoe UI" w:cs="Segoe UI"/>
            <w:noProof/>
            <w:webHidden/>
          </w:rPr>
          <w:fldChar w:fldCharType="end"/>
        </w:r>
      </w:hyperlink>
    </w:p>
    <w:p w14:paraId="6AFB2C40" w14:textId="2D0E59DB" w:rsidR="00DF65C5" w:rsidRPr="00B70B0E" w:rsidRDefault="00360BA9">
      <w:pPr>
        <w:pStyle w:val="TableofFigures"/>
        <w:tabs>
          <w:tab w:val="right" w:leader="dot" w:pos="12950"/>
        </w:tabs>
        <w:rPr>
          <w:rFonts w:ascii="Segoe UI" w:hAnsi="Segoe UI" w:cs="Segoe UI"/>
          <w:noProof/>
        </w:rPr>
      </w:pPr>
      <w:hyperlink w:anchor="_Toc501142180"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29</w:t>
        </w:r>
        <w:r w:rsidR="00DF65C5" w:rsidRPr="00B70B0E">
          <w:rPr>
            <w:rStyle w:val="Hyperlink"/>
            <w:rFonts w:ascii="Segoe UI" w:hAnsi="Segoe UI" w:cs="Segoe UI"/>
            <w:b/>
            <w:bCs/>
            <w:noProof/>
          </w:rPr>
          <w:t xml:space="preserve"> - Import Assignments from I-Learn Feature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91</w:t>
        </w:r>
        <w:r w:rsidR="00DF65C5" w:rsidRPr="00B70B0E">
          <w:rPr>
            <w:rFonts w:ascii="Segoe UI" w:hAnsi="Segoe UI" w:cs="Segoe UI"/>
            <w:noProof/>
            <w:webHidden/>
          </w:rPr>
          <w:fldChar w:fldCharType="end"/>
        </w:r>
      </w:hyperlink>
    </w:p>
    <w:p w14:paraId="40DD7F12" w14:textId="5E0C1CA7" w:rsidR="00DF65C5" w:rsidRPr="00B70B0E" w:rsidRDefault="00360BA9">
      <w:pPr>
        <w:pStyle w:val="TableofFigures"/>
        <w:tabs>
          <w:tab w:val="right" w:leader="dot" w:pos="12950"/>
        </w:tabs>
        <w:rPr>
          <w:rFonts w:ascii="Segoe UI" w:hAnsi="Segoe UI" w:cs="Segoe UI"/>
          <w:noProof/>
        </w:rPr>
      </w:pPr>
      <w:hyperlink w:anchor="_Toc50114218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30</w:t>
        </w:r>
        <w:r w:rsidR="00DF65C5" w:rsidRPr="00B70B0E">
          <w:rPr>
            <w:rStyle w:val="Hyperlink"/>
            <w:rFonts w:ascii="Segoe UI" w:hAnsi="Segoe UI" w:cs="Segoe UI"/>
            <w:b/>
            <w:bCs/>
            <w:noProof/>
          </w:rPr>
          <w:t xml:space="preserve"> - Import Assignments from I-Learn: Manual Sync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93</w:t>
        </w:r>
        <w:r w:rsidR="00DF65C5" w:rsidRPr="00B70B0E">
          <w:rPr>
            <w:rFonts w:ascii="Segoe UI" w:hAnsi="Segoe UI" w:cs="Segoe UI"/>
            <w:noProof/>
            <w:webHidden/>
          </w:rPr>
          <w:fldChar w:fldCharType="end"/>
        </w:r>
      </w:hyperlink>
    </w:p>
    <w:p w14:paraId="0C60BE11" w14:textId="6A077170" w:rsidR="00DF65C5" w:rsidRPr="00B70B0E" w:rsidRDefault="00360BA9">
      <w:pPr>
        <w:pStyle w:val="TableofFigures"/>
        <w:tabs>
          <w:tab w:val="right" w:leader="dot" w:pos="12950"/>
        </w:tabs>
        <w:rPr>
          <w:rFonts w:ascii="Segoe UI" w:hAnsi="Segoe UI" w:cs="Segoe UI"/>
          <w:noProof/>
        </w:rPr>
      </w:pPr>
      <w:hyperlink w:anchor="_Toc50114218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31</w:t>
        </w:r>
        <w:r w:rsidR="00DF65C5" w:rsidRPr="00B70B0E">
          <w:rPr>
            <w:rStyle w:val="Hyperlink"/>
            <w:rFonts w:ascii="Segoe UI" w:hAnsi="Segoe UI" w:cs="Segoe UI"/>
            <w:b/>
            <w:bCs/>
            <w:noProof/>
          </w:rPr>
          <w:t xml:space="preserve"> - Calendar / I-Learn Sync Chart</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96</w:t>
        </w:r>
        <w:r w:rsidR="00DF65C5" w:rsidRPr="00B70B0E">
          <w:rPr>
            <w:rFonts w:ascii="Segoe UI" w:hAnsi="Segoe UI" w:cs="Segoe UI"/>
            <w:noProof/>
            <w:webHidden/>
          </w:rPr>
          <w:fldChar w:fldCharType="end"/>
        </w:r>
      </w:hyperlink>
    </w:p>
    <w:p w14:paraId="7668548F" w14:textId="0076956F" w:rsidR="00DF65C5" w:rsidRPr="00B70B0E" w:rsidRDefault="00360BA9">
      <w:pPr>
        <w:pStyle w:val="TableofFigures"/>
        <w:tabs>
          <w:tab w:val="right" w:leader="dot" w:pos="12950"/>
        </w:tabs>
        <w:rPr>
          <w:rFonts w:ascii="Segoe UI" w:hAnsi="Segoe UI" w:cs="Segoe UI"/>
          <w:noProof/>
        </w:rPr>
      </w:pPr>
      <w:hyperlink w:anchor="_Toc50114218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32</w:t>
        </w:r>
        <w:r w:rsidR="00DF65C5" w:rsidRPr="00B70B0E">
          <w:rPr>
            <w:rStyle w:val="Hyperlink"/>
            <w:rFonts w:ascii="Segoe UI" w:hAnsi="Segoe UI" w:cs="Segoe UI"/>
            <w:b/>
            <w:bCs/>
            <w:noProof/>
          </w:rPr>
          <w:t xml:space="preserve"> - Import Assignments from I-Learn: Automatic Sync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97</w:t>
        </w:r>
        <w:r w:rsidR="00DF65C5" w:rsidRPr="00B70B0E">
          <w:rPr>
            <w:rFonts w:ascii="Segoe UI" w:hAnsi="Segoe UI" w:cs="Segoe UI"/>
            <w:noProof/>
            <w:webHidden/>
          </w:rPr>
          <w:fldChar w:fldCharType="end"/>
        </w:r>
      </w:hyperlink>
    </w:p>
    <w:p w14:paraId="1B80EF9B" w14:textId="652F5561" w:rsidR="00DF65C5" w:rsidRPr="00B70B0E" w:rsidRDefault="00360BA9">
      <w:pPr>
        <w:pStyle w:val="TableofFigures"/>
        <w:tabs>
          <w:tab w:val="right" w:leader="dot" w:pos="12950"/>
        </w:tabs>
        <w:rPr>
          <w:rFonts w:ascii="Segoe UI" w:hAnsi="Segoe UI" w:cs="Segoe UI"/>
          <w:noProof/>
        </w:rPr>
      </w:pPr>
      <w:hyperlink w:anchor="_Toc50114218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33</w:t>
        </w:r>
        <w:r w:rsidR="00DF65C5" w:rsidRPr="00B70B0E">
          <w:rPr>
            <w:rStyle w:val="Hyperlink"/>
            <w:rFonts w:ascii="Segoe UI" w:hAnsi="Segoe UI" w:cs="Segoe UI"/>
            <w:b/>
            <w:bCs/>
            <w:noProof/>
          </w:rPr>
          <w:t xml:space="preserve"> - Log-In Use Case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100</w:t>
        </w:r>
        <w:r w:rsidR="00DF65C5" w:rsidRPr="00B70B0E">
          <w:rPr>
            <w:rFonts w:ascii="Segoe UI" w:hAnsi="Segoe UI" w:cs="Segoe UI"/>
            <w:noProof/>
            <w:webHidden/>
          </w:rPr>
          <w:fldChar w:fldCharType="end"/>
        </w:r>
      </w:hyperlink>
    </w:p>
    <w:p w14:paraId="3C74D850" w14:textId="7A840434" w:rsidR="00DF65C5" w:rsidRPr="00B70B0E" w:rsidRDefault="00360BA9">
      <w:pPr>
        <w:pStyle w:val="TableofFigures"/>
        <w:tabs>
          <w:tab w:val="right" w:leader="dot" w:pos="12950"/>
        </w:tabs>
        <w:rPr>
          <w:rFonts w:ascii="Segoe UI" w:hAnsi="Segoe UI" w:cs="Segoe UI"/>
          <w:noProof/>
        </w:rPr>
      </w:pPr>
      <w:hyperlink w:anchor="_Toc501142185"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34</w:t>
        </w:r>
        <w:r w:rsidR="00DF65C5" w:rsidRPr="00B70B0E">
          <w:rPr>
            <w:rStyle w:val="Hyperlink"/>
            <w:rFonts w:ascii="Segoe UI" w:hAnsi="Segoe UI" w:cs="Segoe UI"/>
            <w:b/>
            <w:bCs/>
            <w:noProof/>
          </w:rPr>
          <w:t xml:space="preserve"> - Log-In Use Case: Create Account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101</w:t>
        </w:r>
        <w:r w:rsidR="00DF65C5" w:rsidRPr="00B70B0E">
          <w:rPr>
            <w:rFonts w:ascii="Segoe UI" w:hAnsi="Segoe UI" w:cs="Segoe UI"/>
            <w:noProof/>
            <w:webHidden/>
          </w:rPr>
          <w:fldChar w:fldCharType="end"/>
        </w:r>
      </w:hyperlink>
    </w:p>
    <w:p w14:paraId="699B4815" w14:textId="7317529A" w:rsidR="00DF65C5" w:rsidRPr="00B70B0E" w:rsidRDefault="00360BA9">
      <w:pPr>
        <w:pStyle w:val="TableofFigures"/>
        <w:tabs>
          <w:tab w:val="right" w:leader="dot" w:pos="12950"/>
        </w:tabs>
        <w:rPr>
          <w:rFonts w:ascii="Segoe UI" w:hAnsi="Segoe UI" w:cs="Segoe UI"/>
          <w:noProof/>
        </w:rPr>
      </w:pPr>
      <w:hyperlink w:anchor="_Toc50114218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35</w:t>
        </w:r>
        <w:r w:rsidR="00DF65C5" w:rsidRPr="00B70B0E">
          <w:rPr>
            <w:rStyle w:val="Hyperlink"/>
            <w:rFonts w:ascii="Segoe UI" w:hAnsi="Segoe UI" w:cs="Segoe UI"/>
            <w:b/>
            <w:bCs/>
            <w:noProof/>
          </w:rPr>
          <w:t>.a - Log-in Use Cases: Validation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103</w:t>
        </w:r>
        <w:r w:rsidR="00DF65C5" w:rsidRPr="00B70B0E">
          <w:rPr>
            <w:rFonts w:ascii="Segoe UI" w:hAnsi="Segoe UI" w:cs="Segoe UI"/>
            <w:noProof/>
            <w:webHidden/>
          </w:rPr>
          <w:fldChar w:fldCharType="end"/>
        </w:r>
      </w:hyperlink>
    </w:p>
    <w:p w14:paraId="0529315D" w14:textId="256489FD" w:rsidR="00DF65C5" w:rsidRPr="00B70B0E" w:rsidRDefault="00360BA9">
      <w:pPr>
        <w:pStyle w:val="TableofFigures"/>
        <w:tabs>
          <w:tab w:val="right" w:leader="dot" w:pos="12950"/>
        </w:tabs>
        <w:rPr>
          <w:rFonts w:ascii="Segoe UI" w:hAnsi="Segoe UI" w:cs="Segoe UI"/>
          <w:noProof/>
        </w:rPr>
      </w:pPr>
      <w:hyperlink w:anchor="_Toc50114218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36</w:t>
        </w:r>
        <w:r w:rsidR="00DF65C5" w:rsidRPr="00B70B0E">
          <w:rPr>
            <w:rStyle w:val="Hyperlink"/>
            <w:rFonts w:ascii="Segoe UI" w:hAnsi="Segoe UI" w:cs="Segoe UI"/>
            <w:b/>
            <w:bCs/>
            <w:noProof/>
          </w:rPr>
          <w:t>.b - Log-in Use Cases: Validation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104</w:t>
        </w:r>
        <w:r w:rsidR="00DF65C5" w:rsidRPr="00B70B0E">
          <w:rPr>
            <w:rFonts w:ascii="Segoe UI" w:hAnsi="Segoe UI" w:cs="Segoe UI"/>
            <w:noProof/>
            <w:webHidden/>
          </w:rPr>
          <w:fldChar w:fldCharType="end"/>
        </w:r>
      </w:hyperlink>
    </w:p>
    <w:p w14:paraId="18576733" w14:textId="7F5C976B" w:rsidR="00DF65C5" w:rsidRPr="00B70B0E" w:rsidRDefault="00360BA9">
      <w:pPr>
        <w:pStyle w:val="TableofFigures"/>
        <w:tabs>
          <w:tab w:val="right" w:leader="dot" w:pos="12950"/>
        </w:tabs>
        <w:rPr>
          <w:rFonts w:ascii="Segoe UI" w:hAnsi="Segoe UI" w:cs="Segoe UI"/>
          <w:noProof/>
        </w:rPr>
      </w:pPr>
      <w:hyperlink w:anchor="_Toc501142188"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37</w:t>
        </w:r>
        <w:r w:rsidR="00DF65C5" w:rsidRPr="00B70B0E">
          <w:rPr>
            <w:rStyle w:val="Hyperlink"/>
            <w:rFonts w:ascii="Segoe UI" w:hAnsi="Segoe UI" w:cs="Segoe UI"/>
            <w:b/>
            <w:bCs/>
            <w:noProof/>
          </w:rPr>
          <w:t xml:space="preserve"> - Log-Out Use Case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107</w:t>
        </w:r>
        <w:r w:rsidR="00DF65C5" w:rsidRPr="00B70B0E">
          <w:rPr>
            <w:rFonts w:ascii="Segoe UI" w:hAnsi="Segoe UI" w:cs="Segoe UI"/>
            <w:noProof/>
            <w:webHidden/>
          </w:rPr>
          <w:fldChar w:fldCharType="end"/>
        </w:r>
      </w:hyperlink>
    </w:p>
    <w:p w14:paraId="6C1EBBA8" w14:textId="0084A6F7" w:rsidR="00DF65C5" w:rsidRPr="00B70B0E" w:rsidRDefault="00360BA9">
      <w:pPr>
        <w:pStyle w:val="TableofFigures"/>
        <w:tabs>
          <w:tab w:val="right" w:leader="dot" w:pos="12950"/>
        </w:tabs>
        <w:rPr>
          <w:rFonts w:ascii="Segoe UI" w:hAnsi="Segoe UI" w:cs="Segoe UI"/>
          <w:noProof/>
        </w:rPr>
      </w:pPr>
      <w:hyperlink w:anchor="_Toc50114218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38</w:t>
        </w:r>
        <w:r w:rsidR="00DF65C5" w:rsidRPr="00B70B0E">
          <w:rPr>
            <w:rStyle w:val="Hyperlink"/>
            <w:rFonts w:ascii="Segoe UI" w:hAnsi="Segoe UI" w:cs="Segoe UI"/>
            <w:b/>
            <w:bCs/>
            <w:noProof/>
          </w:rPr>
          <w:t xml:space="preserve"> - Log-in Use Cases: Forgot Password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109</w:t>
        </w:r>
        <w:r w:rsidR="00DF65C5" w:rsidRPr="00B70B0E">
          <w:rPr>
            <w:rFonts w:ascii="Segoe UI" w:hAnsi="Segoe UI" w:cs="Segoe UI"/>
            <w:noProof/>
            <w:webHidden/>
          </w:rPr>
          <w:fldChar w:fldCharType="end"/>
        </w:r>
      </w:hyperlink>
    </w:p>
    <w:p w14:paraId="72121BB5" w14:textId="365FEB46" w:rsidR="00DF65C5" w:rsidRPr="00B70B0E" w:rsidRDefault="00360BA9">
      <w:pPr>
        <w:pStyle w:val="TableofFigures"/>
        <w:tabs>
          <w:tab w:val="right" w:leader="dot" w:pos="12950"/>
        </w:tabs>
        <w:rPr>
          <w:rFonts w:ascii="Segoe UI" w:hAnsi="Segoe UI" w:cs="Segoe UI"/>
          <w:noProof/>
        </w:rPr>
      </w:pPr>
      <w:hyperlink w:anchor="_Toc501142190" w:history="1">
        <w:r w:rsidR="00DF65C5" w:rsidRPr="00B70B0E">
          <w:rPr>
            <w:rStyle w:val="Hyperlink"/>
            <w:rFonts w:ascii="Segoe UI" w:hAnsi="Segoe UI" w:cs="Segoe UI"/>
            <w:b/>
            <w:noProof/>
          </w:rPr>
          <w:t>Figure 39 - Log-in Use Cases: Forgot Account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_Toc501142190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112</w:t>
        </w:r>
        <w:r w:rsidR="00DF65C5" w:rsidRPr="00B70B0E">
          <w:rPr>
            <w:rFonts w:ascii="Segoe UI" w:hAnsi="Segoe UI" w:cs="Segoe UI"/>
            <w:noProof/>
            <w:webHidden/>
          </w:rPr>
          <w:fldChar w:fldCharType="end"/>
        </w:r>
      </w:hyperlink>
    </w:p>
    <w:p w14:paraId="3BBDDC60" w14:textId="7EA61364" w:rsidR="00DF65C5" w:rsidRPr="00B70B0E" w:rsidRDefault="00360BA9">
      <w:pPr>
        <w:pStyle w:val="TableofFigures"/>
        <w:tabs>
          <w:tab w:val="right" w:leader="dot" w:pos="12950"/>
        </w:tabs>
        <w:rPr>
          <w:rFonts w:ascii="Segoe UI" w:hAnsi="Segoe UI" w:cs="Segoe UI"/>
          <w:noProof/>
        </w:rPr>
      </w:pPr>
      <w:hyperlink w:anchor="_Toc50114219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40</w:t>
        </w:r>
        <w:r w:rsidR="00DF65C5" w:rsidRPr="00B70B0E">
          <w:rPr>
            <w:rStyle w:val="Hyperlink"/>
            <w:rFonts w:ascii="Segoe UI" w:hAnsi="Segoe UI" w:cs="Segoe UI"/>
            <w:b/>
            <w:bCs/>
            <w:noProof/>
          </w:rPr>
          <w:t xml:space="preserve"> - System Architecture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_Toc501142191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115</w:t>
        </w:r>
        <w:r w:rsidR="00DF65C5" w:rsidRPr="00B70B0E">
          <w:rPr>
            <w:rFonts w:ascii="Segoe UI" w:hAnsi="Segoe UI" w:cs="Segoe UI"/>
            <w:noProof/>
            <w:webHidden/>
          </w:rPr>
          <w:fldChar w:fldCharType="end"/>
        </w:r>
      </w:hyperlink>
    </w:p>
    <w:p w14:paraId="7DBC1ED2" w14:textId="7A7FAF50" w:rsidR="00DF65C5" w:rsidRPr="00B70B0E" w:rsidRDefault="00360BA9">
      <w:pPr>
        <w:pStyle w:val="TableofFigures"/>
        <w:tabs>
          <w:tab w:val="right" w:leader="dot" w:pos="12950"/>
        </w:tabs>
        <w:rPr>
          <w:rFonts w:ascii="Segoe UI" w:hAnsi="Segoe UI" w:cs="Segoe UI"/>
          <w:noProof/>
        </w:rPr>
      </w:pPr>
      <w:hyperlink w:anchor="_Toc50114219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41</w:t>
        </w:r>
        <w:r w:rsidR="00DF65C5" w:rsidRPr="00B70B0E">
          <w:rPr>
            <w:rStyle w:val="Hyperlink"/>
            <w:rFonts w:ascii="Segoe UI" w:hAnsi="Segoe UI" w:cs="Segoe UI"/>
            <w:b/>
            <w:bCs/>
            <w:noProof/>
          </w:rPr>
          <w:t xml:space="preserve"> - Entity Relationship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_Toc501142192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184</w:t>
        </w:r>
        <w:r w:rsidR="00DF65C5" w:rsidRPr="00B70B0E">
          <w:rPr>
            <w:rFonts w:ascii="Segoe UI" w:hAnsi="Segoe UI" w:cs="Segoe UI"/>
            <w:noProof/>
            <w:webHidden/>
          </w:rPr>
          <w:fldChar w:fldCharType="end"/>
        </w:r>
      </w:hyperlink>
    </w:p>
    <w:p w14:paraId="2D420782" w14:textId="647C2310" w:rsidR="144B158B" w:rsidRPr="00B70B0E" w:rsidRDefault="008538D6" w:rsidP="144B158B">
      <w:pPr>
        <w:pStyle w:val="Heading4"/>
        <w:rPr>
          <w:rFonts w:ascii="Segoe UI" w:hAnsi="Segoe UI" w:cs="Segoe UI"/>
          <w:color w:val="000000" w:themeColor="text1"/>
        </w:rPr>
      </w:pPr>
      <w:r w:rsidRPr="00B70B0E">
        <w:rPr>
          <w:rFonts w:ascii="Segoe UI" w:eastAsiaTheme="minorEastAsia" w:hAnsi="Segoe UI" w:cs="Segoe UI"/>
          <w:sz w:val="22"/>
          <w:szCs w:val="22"/>
        </w:rPr>
        <w:fldChar w:fldCharType="end"/>
      </w:r>
    </w:p>
    <w:p w14:paraId="06C6277A" w14:textId="77777777" w:rsidR="00E844E2" w:rsidRPr="00B70B0E" w:rsidRDefault="00E844E2">
      <w:pPr>
        <w:rPr>
          <w:rFonts w:ascii="Segoe UI" w:eastAsia="Times New Roman" w:hAnsi="Segoe UI" w:cs="Segoe UI"/>
          <w:b/>
          <w:bCs/>
          <w:color w:val="000000" w:themeColor="text1"/>
          <w:kern w:val="36"/>
          <w:sz w:val="48"/>
          <w:szCs w:val="48"/>
        </w:rPr>
      </w:pPr>
      <w:r w:rsidRPr="00B70B0E">
        <w:rPr>
          <w:rFonts w:ascii="Segoe UI" w:hAnsi="Segoe UI" w:cs="Segoe UI"/>
          <w:color w:val="000000" w:themeColor="text1"/>
        </w:rPr>
        <w:br w:type="page"/>
      </w:r>
    </w:p>
    <w:p w14:paraId="3A093973" w14:textId="73470635" w:rsidR="00AC5030"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51" w:name="_Toc501044170"/>
      <w:bookmarkStart w:id="52" w:name="_Toc501046764"/>
      <w:bookmarkStart w:id="53" w:name="_Toc501050126"/>
      <w:bookmarkStart w:id="54" w:name="_Toc501053158"/>
      <w:bookmarkStart w:id="55" w:name="_Toc501053678"/>
      <w:bookmarkStart w:id="56" w:name="_Toc501051971"/>
      <w:bookmarkStart w:id="57" w:name="_Toc501049741"/>
      <w:bookmarkStart w:id="58" w:name="_Toc501141980"/>
      <w:r w:rsidRPr="00B70B0E">
        <w:rPr>
          <w:rFonts w:ascii="Segoe UI" w:hAnsi="Segoe UI" w:cs="Segoe UI"/>
          <w:color w:val="000000" w:themeColor="text1"/>
        </w:rPr>
        <w:lastRenderedPageBreak/>
        <w:t>1.0 Introduction</w:t>
      </w:r>
      <w:bookmarkEnd w:id="51"/>
      <w:bookmarkEnd w:id="52"/>
      <w:bookmarkEnd w:id="53"/>
      <w:bookmarkEnd w:id="54"/>
      <w:bookmarkEnd w:id="55"/>
      <w:bookmarkEnd w:id="56"/>
      <w:bookmarkEnd w:id="57"/>
      <w:bookmarkEnd w:id="58"/>
    </w:p>
    <w:p w14:paraId="0EEDD0FD" w14:textId="6CE959FB" w:rsidR="00AC5030" w:rsidRPr="00B70B0E" w:rsidRDefault="7CA12210" w:rsidP="7CA12210">
      <w:pPr>
        <w:pStyle w:val="Heading2"/>
        <w:numPr>
          <w:ilvl w:val="1"/>
          <w:numId w:val="25"/>
        </w:numPr>
        <w:pBdr>
          <w:bottom w:val="single" w:sz="6" w:space="4" w:color="EAECEF"/>
        </w:pBdr>
        <w:spacing w:before="360" w:beforeAutospacing="0" w:after="240" w:afterAutospacing="0"/>
        <w:rPr>
          <w:rFonts w:ascii="Segoe UI" w:hAnsi="Segoe UI" w:cs="Segoe UI"/>
          <w:color w:val="000000" w:themeColor="text1"/>
        </w:rPr>
      </w:pPr>
      <w:bookmarkStart w:id="59" w:name="_Toc501044171"/>
      <w:bookmarkStart w:id="60" w:name="_Toc501046765"/>
      <w:r w:rsidRPr="00B70B0E">
        <w:rPr>
          <w:rFonts w:ascii="Segoe UI" w:hAnsi="Segoe UI" w:cs="Segoe UI"/>
          <w:color w:val="000000" w:themeColor="text1"/>
        </w:rPr>
        <w:t xml:space="preserve"> </w:t>
      </w:r>
      <w:bookmarkStart w:id="61" w:name="_Toc501141981"/>
      <w:r w:rsidRPr="00B70B0E">
        <w:rPr>
          <w:rFonts w:ascii="Segoe UI" w:hAnsi="Segoe UI" w:cs="Segoe UI"/>
          <w:color w:val="000000" w:themeColor="text1"/>
        </w:rPr>
        <w:t>Purpose</w:t>
      </w:r>
      <w:bookmarkStart w:id="62" w:name="_Toc501050127"/>
      <w:bookmarkStart w:id="63" w:name="_Toc501053159"/>
      <w:bookmarkStart w:id="64" w:name="_Toc501053679"/>
      <w:bookmarkStart w:id="65" w:name="_Toc501051972"/>
      <w:bookmarkStart w:id="66" w:name="_Toc501049742"/>
      <w:bookmarkEnd w:id="59"/>
      <w:bookmarkEnd w:id="60"/>
      <w:bookmarkEnd w:id="61"/>
      <w:bookmarkEnd w:id="62"/>
      <w:bookmarkEnd w:id="63"/>
      <w:bookmarkEnd w:id="64"/>
      <w:bookmarkEnd w:id="65"/>
      <w:bookmarkEnd w:id="66"/>
    </w:p>
    <w:p w14:paraId="54773614" w14:textId="28B4A302" w:rsidR="009F6B01" w:rsidRPr="00B70B0E" w:rsidRDefault="7CA12210" w:rsidP="7CA12210">
      <w:pPr>
        <w:pStyle w:val="NormalWeb"/>
        <w:spacing w:before="0" w:beforeAutospacing="0" w:after="240" w:afterAutospacing="0"/>
        <w:rPr>
          <w:rFonts w:ascii="Segoe UI" w:eastAsiaTheme="minorEastAsia" w:hAnsi="Segoe UI" w:cs="Segoe UI"/>
          <w:color w:val="000000" w:themeColor="text1"/>
          <w:lang w:eastAsia="ja-JP"/>
        </w:rPr>
      </w:pPr>
      <w:r w:rsidRPr="00B70B0E">
        <w:rPr>
          <w:rFonts w:ascii="Segoe UI" w:hAnsi="Segoe UI" w:cs="Segoe UI"/>
          <w:color w:val="000000" w:themeColor="text1"/>
        </w:rPr>
        <w:t xml:space="preserve">The purpose of this Software Design Document is to define the design elements of the </w:t>
      </w:r>
      <w:r w:rsidRPr="00B70B0E">
        <w:rPr>
          <w:rFonts w:ascii="Segoe UI" w:hAnsi="Segoe UI" w:cs="Segoe UI"/>
          <w:i/>
          <w:iCs/>
          <w:color w:val="000000" w:themeColor="text1"/>
        </w:rPr>
        <w:t>Student Calendar Integration Application</w:t>
      </w:r>
      <w:r w:rsidRPr="00B70B0E">
        <w:rPr>
          <w:rFonts w:ascii="Segoe UI" w:hAnsi="Segoe UI" w:cs="Segoe UI"/>
          <w:color w:val="000000" w:themeColor="text1"/>
        </w:rPr>
        <w:t xml:space="preserve">. The document uses standards based the “IEEE Standards for Information Technology - Software Design Descriptions” [1]. The document </w:t>
      </w:r>
      <w:commentRangeStart w:id="67"/>
      <w:r w:rsidRPr="00B70B0E">
        <w:rPr>
          <w:rFonts w:ascii="Segoe UI" w:hAnsi="Segoe UI" w:cs="Segoe UI"/>
          <w:color w:val="000000" w:themeColor="text1"/>
        </w:rPr>
        <w:t xml:space="preserve">utilizes </w:t>
      </w:r>
      <w:commentRangeEnd w:id="67"/>
      <w:r w:rsidR="00416771">
        <w:rPr>
          <w:rStyle w:val="CommentReference"/>
          <w:rFonts w:asciiTheme="minorHAnsi" w:eastAsiaTheme="minorEastAsia" w:hAnsiTheme="minorHAnsi" w:cstheme="minorBidi"/>
        </w:rPr>
        <w:commentReference w:id="67"/>
      </w:r>
      <w:r w:rsidRPr="00B70B0E">
        <w:rPr>
          <w:rFonts w:ascii="Segoe UI" w:hAnsi="Segoe UI" w:cs="Segoe UI"/>
          <w:color w:val="000000" w:themeColor="text1"/>
        </w:rPr>
        <w:t>requirements from the “</w:t>
      </w:r>
      <w:commentRangeStart w:id="68"/>
      <w:r w:rsidRPr="00B70B0E">
        <w:rPr>
          <w:rFonts w:ascii="Segoe UI" w:hAnsi="Segoe UI" w:cs="Segoe UI"/>
          <w:color w:val="000000" w:themeColor="text1"/>
        </w:rPr>
        <w:t>Software Requirements Specification</w:t>
      </w:r>
      <w:commentRangeEnd w:id="68"/>
      <w:r w:rsidR="003E716B">
        <w:rPr>
          <w:rStyle w:val="CommentReference"/>
          <w:rFonts w:asciiTheme="minorHAnsi" w:eastAsiaTheme="minorEastAsia" w:hAnsiTheme="minorHAnsi" w:cstheme="minorBidi"/>
        </w:rPr>
        <w:commentReference w:id="68"/>
      </w:r>
      <w:r w:rsidRPr="00B70B0E">
        <w:rPr>
          <w:rFonts w:ascii="Segoe UI" w:hAnsi="Segoe UI" w:cs="Segoe UI"/>
          <w:color w:val="000000" w:themeColor="text1"/>
        </w:rPr>
        <w:t>” [2] document and provides sufficient detail to implement the software product to stakeholder specifications.</w:t>
      </w:r>
      <w:r w:rsidRPr="00B70B0E">
        <w:rPr>
          <w:rFonts w:ascii="Segoe UI" w:eastAsiaTheme="minorEastAsia" w:hAnsi="Segoe UI" w:cs="Segoe UI"/>
          <w:color w:val="000000" w:themeColor="text1"/>
          <w:lang w:eastAsia="ja-JP"/>
        </w:rPr>
        <w:t xml:space="preserve"> The documentation </w:t>
      </w:r>
      <w:del w:id="69" w:author="Michael Forkey" w:date="2017-12-19T19:16:00Z">
        <w:r w:rsidRPr="00B70B0E" w:rsidDel="00416771">
          <w:rPr>
            <w:rFonts w:ascii="Segoe UI" w:eastAsiaTheme="minorEastAsia" w:hAnsi="Segoe UI" w:cs="Segoe UI"/>
            <w:color w:val="000000" w:themeColor="text1"/>
            <w:lang w:eastAsia="ja-JP"/>
          </w:rPr>
          <w:delText xml:space="preserve">will </w:delText>
        </w:r>
      </w:del>
      <w:r w:rsidRPr="00B70B0E">
        <w:rPr>
          <w:rFonts w:ascii="Segoe UI" w:eastAsiaTheme="minorEastAsia" w:hAnsi="Segoe UI" w:cs="Segoe UI"/>
          <w:color w:val="000000" w:themeColor="text1"/>
          <w:lang w:eastAsia="ja-JP"/>
        </w:rPr>
        <w:t>describe</w:t>
      </w:r>
      <w:ins w:id="70" w:author="Michael Forkey" w:date="2017-12-19T19:16:00Z">
        <w:r w:rsidR="00416771">
          <w:rPr>
            <w:rFonts w:ascii="Segoe UI" w:eastAsiaTheme="minorEastAsia" w:hAnsi="Segoe UI" w:cs="Segoe UI"/>
            <w:color w:val="000000" w:themeColor="text1"/>
            <w:lang w:eastAsia="ja-JP"/>
          </w:rPr>
          <w:t>s</w:t>
        </w:r>
      </w:ins>
      <w:r w:rsidRPr="00B70B0E">
        <w:rPr>
          <w:rFonts w:ascii="Segoe UI" w:eastAsiaTheme="minorEastAsia" w:hAnsi="Segoe UI" w:cs="Segoe UI"/>
          <w:color w:val="000000" w:themeColor="text1"/>
          <w:lang w:eastAsia="ja-JP"/>
        </w:rPr>
        <w:t xml:space="preserve"> the system architecture</w:t>
      </w:r>
      <w:r w:rsidR="009B517F" w:rsidRPr="00B70B0E">
        <w:rPr>
          <w:rFonts w:ascii="Segoe UI" w:eastAsiaTheme="minorEastAsia" w:hAnsi="Segoe UI" w:cs="Segoe UI"/>
          <w:color w:val="000000" w:themeColor="text1"/>
          <w:lang w:eastAsia="ja-JP"/>
        </w:rPr>
        <w:t>, the user interface,</w:t>
      </w:r>
      <w:r w:rsidRPr="00B70B0E">
        <w:rPr>
          <w:rFonts w:ascii="Segoe UI" w:eastAsiaTheme="minorEastAsia" w:hAnsi="Segoe UI" w:cs="Segoe UI"/>
          <w:color w:val="000000" w:themeColor="text1"/>
          <w:lang w:eastAsia="ja-JP"/>
        </w:rPr>
        <w:t xml:space="preserve"> and the </w:t>
      </w:r>
      <w:r w:rsidR="009B517F" w:rsidRPr="00B70B0E">
        <w:rPr>
          <w:rFonts w:ascii="Segoe UI" w:eastAsiaTheme="minorEastAsia" w:hAnsi="Segoe UI" w:cs="Segoe UI"/>
          <w:color w:val="000000" w:themeColor="text1"/>
          <w:lang w:eastAsia="ja-JP"/>
        </w:rPr>
        <w:t xml:space="preserve">way that the </w:t>
      </w:r>
      <w:r w:rsidRPr="00B70B0E">
        <w:rPr>
          <w:rFonts w:ascii="Segoe UI" w:eastAsiaTheme="minorEastAsia" w:hAnsi="Segoe UI" w:cs="Segoe UI"/>
          <w:color w:val="000000" w:themeColor="text1"/>
          <w:lang w:eastAsia="ja-JP"/>
        </w:rPr>
        <w:t>system is to be implemented</w:t>
      </w:r>
      <w:r w:rsidR="009B517F" w:rsidRPr="00B70B0E">
        <w:rPr>
          <w:rFonts w:ascii="Segoe UI" w:eastAsiaTheme="minorEastAsia" w:hAnsi="Segoe UI" w:cs="Segoe UI"/>
          <w:color w:val="000000" w:themeColor="text1"/>
          <w:lang w:eastAsia="ja-JP"/>
        </w:rPr>
        <w:t xml:space="preserve"> in order to</w:t>
      </w:r>
      <w:r w:rsidRPr="00B70B0E">
        <w:rPr>
          <w:rFonts w:ascii="Segoe UI" w:eastAsiaTheme="minorEastAsia" w:hAnsi="Segoe UI" w:cs="Segoe UI"/>
          <w:color w:val="000000" w:themeColor="text1"/>
          <w:lang w:eastAsia="ja-JP"/>
        </w:rPr>
        <w:t xml:space="preserve"> meet design concerns. </w:t>
      </w:r>
    </w:p>
    <w:p w14:paraId="06360507" w14:textId="032ADAA6" w:rsidR="001D0DA8" w:rsidRPr="00B70B0E" w:rsidRDefault="7CA12210" w:rsidP="7CA12210">
      <w:pPr>
        <w:pStyle w:val="Heading2"/>
        <w:rPr>
          <w:rFonts w:ascii="Segoe UI" w:hAnsi="Segoe UI" w:cs="Segoe UI"/>
        </w:rPr>
      </w:pPr>
      <w:bookmarkStart w:id="71" w:name="_Toc501050128"/>
      <w:bookmarkStart w:id="72" w:name="_Toc501053160"/>
      <w:bookmarkStart w:id="73" w:name="_Toc501053680"/>
      <w:bookmarkStart w:id="74" w:name="_Toc501051973"/>
      <w:bookmarkStart w:id="75" w:name="_Toc501049743"/>
      <w:bookmarkStart w:id="76" w:name="_Toc501141982"/>
      <w:commentRangeStart w:id="77"/>
      <w:r w:rsidRPr="00B70B0E">
        <w:rPr>
          <w:rFonts w:ascii="Segoe UI" w:eastAsiaTheme="minorEastAsia" w:hAnsi="Segoe UI" w:cs="Segoe UI"/>
        </w:rPr>
        <w:t>1</w:t>
      </w:r>
      <w:r w:rsidRPr="00B70B0E">
        <w:rPr>
          <w:rFonts w:ascii="Segoe UI" w:hAnsi="Segoe UI" w:cs="Segoe UI"/>
        </w:rPr>
        <w:t>.2 Document Target Audience</w:t>
      </w:r>
      <w:bookmarkStart w:id="78" w:name="_Toc501046767"/>
      <w:bookmarkStart w:id="79" w:name="_Toc501044173"/>
      <w:bookmarkEnd w:id="71"/>
      <w:bookmarkEnd w:id="72"/>
      <w:bookmarkEnd w:id="73"/>
      <w:bookmarkEnd w:id="74"/>
      <w:bookmarkEnd w:id="75"/>
      <w:bookmarkEnd w:id="76"/>
      <w:commentRangeEnd w:id="77"/>
      <w:r w:rsidR="00BF061B">
        <w:rPr>
          <w:rStyle w:val="CommentReference"/>
          <w:rFonts w:asciiTheme="minorHAnsi" w:eastAsiaTheme="minorEastAsia" w:hAnsiTheme="minorHAnsi" w:cstheme="minorBidi"/>
          <w:b w:val="0"/>
          <w:bCs w:val="0"/>
        </w:rPr>
        <w:commentReference w:id="77"/>
      </w:r>
    </w:p>
    <w:p w14:paraId="4001EB88" w14:textId="44F7C182" w:rsidR="001929FA" w:rsidRPr="00B70B0E" w:rsidRDefault="7CA12210" w:rsidP="7CA12210">
      <w:pPr>
        <w:pStyle w:val="Heading3"/>
        <w:spacing w:before="360" w:beforeAutospacing="0" w:after="240" w:afterAutospacing="0" w:line="375" w:lineRule="atLeast"/>
        <w:rPr>
          <w:rFonts w:ascii="Segoe UI" w:hAnsi="Segoe UI" w:cs="Segoe UI"/>
          <w:color w:val="000000" w:themeColor="text1"/>
          <w:sz w:val="28"/>
          <w:szCs w:val="28"/>
        </w:rPr>
      </w:pPr>
      <w:bookmarkStart w:id="80" w:name="_Toc501050129"/>
      <w:bookmarkStart w:id="81" w:name="_Toc501053161"/>
      <w:bookmarkStart w:id="82" w:name="_Toc501053681"/>
      <w:bookmarkStart w:id="83" w:name="_Toc501051974"/>
      <w:bookmarkStart w:id="84" w:name="_Toc501049744"/>
      <w:bookmarkStart w:id="85" w:name="_Toc501141983"/>
      <w:r w:rsidRPr="00B70B0E">
        <w:rPr>
          <w:rFonts w:ascii="Segoe UI" w:eastAsiaTheme="minorEastAsia" w:hAnsi="Segoe UI" w:cs="Segoe UI"/>
          <w:color w:val="000000" w:themeColor="text1"/>
          <w:sz w:val="28"/>
          <w:szCs w:val="28"/>
          <w:lang w:eastAsia="ja-JP"/>
        </w:rPr>
        <w:t>1</w:t>
      </w:r>
      <w:r w:rsidRPr="00B70B0E">
        <w:rPr>
          <w:rFonts w:ascii="Segoe UI" w:hAnsi="Segoe UI" w:cs="Segoe UI"/>
          <w:color w:val="000000" w:themeColor="text1"/>
          <w:sz w:val="28"/>
          <w:szCs w:val="28"/>
        </w:rPr>
        <w:t>.2.1 Developer</w:t>
      </w:r>
      <w:bookmarkEnd w:id="78"/>
      <w:bookmarkEnd w:id="80"/>
      <w:bookmarkEnd w:id="81"/>
      <w:bookmarkEnd w:id="82"/>
      <w:bookmarkEnd w:id="83"/>
      <w:bookmarkEnd w:id="84"/>
      <w:bookmarkEnd w:id="85"/>
    </w:p>
    <w:p w14:paraId="24B59F1E" w14:textId="77777777" w:rsidR="001929FA" w:rsidRPr="00B70B0E" w:rsidRDefault="7CA12210" w:rsidP="7CA12210">
      <w:pPr>
        <w:pStyle w:val="NormalWeb"/>
        <w:spacing w:before="0" w:beforeAutospacing="0" w:after="240" w:afterAutospacing="0"/>
        <w:rPr>
          <w:rFonts w:ascii="Segoe UI" w:hAnsi="Segoe UI" w:cs="Segoe UI"/>
          <w:color w:val="000000" w:themeColor="text1"/>
        </w:rPr>
      </w:pPr>
      <w:commentRangeStart w:id="86"/>
      <w:r w:rsidRPr="00B70B0E">
        <w:rPr>
          <w:rFonts w:ascii="Segoe UI" w:hAnsi="Segoe UI" w:cs="Segoe UI"/>
          <w:color w:val="000000" w:themeColor="text1"/>
        </w:rPr>
        <w:t>Developers are those involved in the development process of the calendar application</w:t>
      </w:r>
      <w:commentRangeEnd w:id="86"/>
      <w:r w:rsidR="00BF061B">
        <w:rPr>
          <w:rStyle w:val="CommentReference"/>
          <w:rFonts w:asciiTheme="minorHAnsi" w:eastAsiaTheme="minorEastAsia" w:hAnsiTheme="minorHAnsi" w:cstheme="minorBidi"/>
        </w:rPr>
        <w:commentReference w:id="86"/>
      </w:r>
      <w:r w:rsidRPr="00B70B0E">
        <w:rPr>
          <w:rFonts w:ascii="Segoe UI" w:hAnsi="Segoe UI" w:cs="Segoe UI"/>
          <w:color w:val="000000" w:themeColor="text1"/>
        </w:rPr>
        <w:t>.</w:t>
      </w:r>
    </w:p>
    <w:p w14:paraId="66A60C26" w14:textId="47DE7207" w:rsidR="001929FA"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eastAsiaTheme="minorEastAsia" w:hAnsi="Segoe UI" w:cs="Segoe UI"/>
          <w:color w:val="000000" w:themeColor="text1"/>
        </w:rPr>
        <w:t>1</w:t>
      </w:r>
      <w:r w:rsidRPr="00B70B0E">
        <w:rPr>
          <w:rFonts w:ascii="Segoe UI" w:hAnsi="Segoe UI" w:cs="Segoe UI"/>
          <w:color w:val="000000" w:themeColor="text1"/>
        </w:rPr>
        <w:t>.2.1.1 Design Concerns</w:t>
      </w:r>
    </w:p>
    <w:p w14:paraId="0B2D0E3C" w14:textId="77777777" w:rsidR="001929FA" w:rsidRPr="00B70B0E" w:rsidRDefault="7CA12210" w:rsidP="7CA12210">
      <w:pPr>
        <w:numPr>
          <w:ilvl w:val="0"/>
          <w:numId w:val="20"/>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know of the expected inputs and outputs.</w:t>
      </w:r>
    </w:p>
    <w:p w14:paraId="5A87D402" w14:textId="77777777" w:rsidR="001929FA" w:rsidRPr="00B70B0E" w:rsidRDefault="7CA12210" w:rsidP="7CA12210">
      <w:pPr>
        <w:numPr>
          <w:ilvl w:val="0"/>
          <w:numId w:val="20"/>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27DD441E" w14:textId="77777777" w:rsidR="001929FA" w:rsidRPr="00B70B0E" w:rsidRDefault="7CA12210" w:rsidP="7CA12210">
      <w:pPr>
        <w:numPr>
          <w:ilvl w:val="0"/>
          <w:numId w:val="20"/>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know what patterns and classes to be used.</w:t>
      </w:r>
    </w:p>
    <w:p w14:paraId="6E8B023F" w14:textId="77777777" w:rsidR="001929FA" w:rsidRPr="00B70B0E" w:rsidRDefault="7CA12210" w:rsidP="7CA12210">
      <w:pPr>
        <w:numPr>
          <w:ilvl w:val="0"/>
          <w:numId w:val="20"/>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know how the data is stored in the database.</w:t>
      </w:r>
    </w:p>
    <w:p w14:paraId="65E21270" w14:textId="2427F1B0" w:rsidR="001929FA"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87" w:name="_Toc501046768"/>
      <w:bookmarkStart w:id="88" w:name="_Toc501050130"/>
      <w:bookmarkStart w:id="89" w:name="_Toc501053162"/>
      <w:bookmarkStart w:id="90" w:name="_Toc501053682"/>
      <w:bookmarkStart w:id="91" w:name="_Toc501051975"/>
      <w:bookmarkStart w:id="92" w:name="_Toc501049745"/>
      <w:bookmarkStart w:id="93" w:name="_Toc501141984"/>
      <w:r w:rsidRPr="00B70B0E">
        <w:rPr>
          <w:rFonts w:ascii="Segoe UI" w:eastAsiaTheme="minorEastAsia" w:hAnsi="Segoe UI" w:cs="Segoe UI"/>
          <w:color w:val="000000" w:themeColor="text1"/>
          <w:sz w:val="30"/>
          <w:szCs w:val="30"/>
          <w:lang w:eastAsia="ja-JP"/>
        </w:rPr>
        <w:t>1</w:t>
      </w:r>
      <w:r w:rsidRPr="00B70B0E">
        <w:rPr>
          <w:rFonts w:ascii="Segoe UI" w:hAnsi="Segoe UI" w:cs="Segoe UI"/>
          <w:color w:val="000000" w:themeColor="text1"/>
          <w:sz w:val="30"/>
          <w:szCs w:val="30"/>
        </w:rPr>
        <w:t>.2.2 Tester</w:t>
      </w:r>
      <w:bookmarkEnd w:id="87"/>
      <w:bookmarkEnd w:id="88"/>
      <w:bookmarkEnd w:id="89"/>
      <w:bookmarkEnd w:id="90"/>
      <w:bookmarkEnd w:id="91"/>
      <w:bookmarkEnd w:id="92"/>
      <w:bookmarkEnd w:id="93"/>
    </w:p>
    <w:p w14:paraId="2CEA2DBA" w14:textId="77777777" w:rsidR="001929FA" w:rsidRPr="00B70B0E" w:rsidRDefault="7CA12210" w:rsidP="7CA12210">
      <w:pPr>
        <w:pStyle w:val="NormalWeb"/>
        <w:spacing w:before="0" w:beforeAutospacing="0" w:after="240" w:afterAutospacing="0"/>
        <w:rPr>
          <w:rFonts w:ascii="Segoe UI" w:hAnsi="Segoe UI" w:cs="Segoe UI"/>
          <w:color w:val="000000" w:themeColor="text1"/>
        </w:rPr>
      </w:pPr>
      <w:commentRangeStart w:id="94"/>
      <w:r w:rsidRPr="00B70B0E">
        <w:rPr>
          <w:rFonts w:ascii="Segoe UI" w:hAnsi="Segoe UI" w:cs="Segoe UI"/>
          <w:color w:val="000000" w:themeColor="text1"/>
        </w:rPr>
        <w:t>Testers are those that make test cases and assist in testing the calendar application</w:t>
      </w:r>
      <w:commentRangeEnd w:id="94"/>
      <w:r w:rsidR="00BF061B">
        <w:rPr>
          <w:rStyle w:val="CommentReference"/>
          <w:rFonts w:asciiTheme="minorHAnsi" w:eastAsiaTheme="minorEastAsia" w:hAnsiTheme="minorHAnsi" w:cstheme="minorBidi"/>
        </w:rPr>
        <w:commentReference w:id="94"/>
      </w:r>
      <w:r w:rsidRPr="00B70B0E">
        <w:rPr>
          <w:rFonts w:ascii="Segoe UI" w:hAnsi="Segoe UI" w:cs="Segoe UI"/>
          <w:color w:val="000000" w:themeColor="text1"/>
        </w:rPr>
        <w:t>.</w:t>
      </w:r>
    </w:p>
    <w:p w14:paraId="2EE906A6" w14:textId="7A8F6544" w:rsidR="001929FA"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eastAsiaTheme="minorEastAsia" w:hAnsi="Segoe UI" w:cs="Segoe UI"/>
          <w:color w:val="000000" w:themeColor="text1"/>
          <w:lang w:eastAsia="ja-JP"/>
        </w:rPr>
        <w:t>1</w:t>
      </w:r>
      <w:r w:rsidRPr="00B70B0E">
        <w:rPr>
          <w:rFonts w:ascii="Segoe UI" w:hAnsi="Segoe UI" w:cs="Segoe UI"/>
          <w:color w:val="000000" w:themeColor="text1"/>
        </w:rPr>
        <w:t>.2.2.1 Design Concerns</w:t>
      </w:r>
    </w:p>
    <w:p w14:paraId="3CB0CC1F" w14:textId="77777777" w:rsidR="001929FA" w:rsidRPr="00B70B0E" w:rsidRDefault="7CA12210" w:rsidP="7CA12210">
      <w:pPr>
        <w:numPr>
          <w:ilvl w:val="0"/>
          <w:numId w:val="21"/>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Testers should know of the expected inputs and outputs.</w:t>
      </w:r>
    </w:p>
    <w:p w14:paraId="6593957B" w14:textId="77777777" w:rsidR="001929FA" w:rsidRPr="00B70B0E" w:rsidRDefault="7CA12210" w:rsidP="7CA12210">
      <w:pPr>
        <w:numPr>
          <w:ilvl w:val="0"/>
          <w:numId w:val="2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Testers should understand the processes associated to test all aspects of the product.</w:t>
      </w:r>
    </w:p>
    <w:p w14:paraId="7C6271A2" w14:textId="20D0E873"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95" w:name="_Toc501046769"/>
      <w:bookmarkStart w:id="96" w:name="_Toc501050131"/>
      <w:bookmarkStart w:id="97" w:name="_Toc501053163"/>
      <w:bookmarkStart w:id="98" w:name="_Toc501053683"/>
      <w:bookmarkStart w:id="99" w:name="_Toc501051976"/>
      <w:bookmarkStart w:id="100" w:name="_Toc501049746"/>
      <w:bookmarkStart w:id="101" w:name="_Toc501141985"/>
      <w:r w:rsidRPr="00B70B0E">
        <w:rPr>
          <w:rFonts w:ascii="Segoe UI" w:hAnsi="Segoe UI" w:cs="Segoe UI"/>
          <w:color w:val="000000" w:themeColor="text1"/>
        </w:rPr>
        <w:t xml:space="preserve">1.3 </w:t>
      </w:r>
      <w:commentRangeStart w:id="102"/>
      <w:r w:rsidRPr="00B70B0E">
        <w:rPr>
          <w:rFonts w:ascii="Segoe UI" w:hAnsi="Segoe UI" w:cs="Segoe UI"/>
          <w:color w:val="000000" w:themeColor="text1"/>
        </w:rPr>
        <w:t>Scope</w:t>
      </w:r>
      <w:bookmarkEnd w:id="79"/>
      <w:bookmarkEnd w:id="95"/>
      <w:bookmarkEnd w:id="96"/>
      <w:bookmarkEnd w:id="97"/>
      <w:bookmarkEnd w:id="98"/>
      <w:bookmarkEnd w:id="99"/>
      <w:bookmarkEnd w:id="100"/>
      <w:bookmarkEnd w:id="101"/>
      <w:commentRangeEnd w:id="102"/>
      <w:r w:rsidR="00BF061B">
        <w:rPr>
          <w:rStyle w:val="CommentReference"/>
          <w:rFonts w:asciiTheme="minorHAnsi" w:eastAsiaTheme="minorEastAsia" w:hAnsiTheme="minorHAnsi" w:cstheme="minorBidi"/>
          <w:b w:val="0"/>
          <w:bCs w:val="0"/>
        </w:rPr>
        <w:commentReference w:id="102"/>
      </w:r>
    </w:p>
    <w:p w14:paraId="67AE41EB" w14:textId="6F5FFA0C" w:rsidR="00AC503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This document supplies details for all features required in the initial release of the Student Calendar Integration Application</w:t>
      </w:r>
      <w:r w:rsidRPr="00B70B0E">
        <w:rPr>
          <w:rFonts w:ascii="Segoe UI" w:eastAsiaTheme="minorEastAsia" w:hAnsi="Segoe UI" w:cs="Segoe UI"/>
          <w:color w:val="000000" w:themeColor="text1"/>
        </w:rPr>
        <w:t>.</w:t>
      </w:r>
      <w:r w:rsidRPr="00B70B0E">
        <w:rPr>
          <w:rFonts w:ascii="Segoe UI" w:hAnsi="Segoe UI" w:cs="Segoe UI"/>
          <w:color w:val="000000" w:themeColor="text1"/>
        </w:rPr>
        <w:t xml:space="preserve"> Specifically, internal data models, user interface, overall design views, and relevant use cases are defined.</w:t>
      </w:r>
    </w:p>
    <w:p w14:paraId="2323CE22" w14:textId="6F329850"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03" w:name="_Toc501044174"/>
      <w:bookmarkStart w:id="104" w:name="_Toc501046770"/>
      <w:bookmarkStart w:id="105" w:name="_Toc501050132"/>
      <w:bookmarkStart w:id="106" w:name="_Toc501053164"/>
      <w:bookmarkStart w:id="107" w:name="_Toc501053684"/>
      <w:bookmarkStart w:id="108" w:name="_Toc501051977"/>
      <w:bookmarkStart w:id="109" w:name="_Toc501049747"/>
      <w:bookmarkStart w:id="110" w:name="_Toc501141986"/>
      <w:r w:rsidRPr="00B70B0E">
        <w:rPr>
          <w:rFonts w:ascii="Segoe UI" w:hAnsi="Segoe UI" w:cs="Segoe UI"/>
          <w:color w:val="000000" w:themeColor="text1"/>
        </w:rPr>
        <w:t>1.4 Context</w:t>
      </w:r>
      <w:bookmarkEnd w:id="103"/>
      <w:bookmarkEnd w:id="104"/>
      <w:bookmarkEnd w:id="105"/>
      <w:bookmarkEnd w:id="106"/>
      <w:bookmarkEnd w:id="107"/>
      <w:bookmarkEnd w:id="108"/>
      <w:bookmarkEnd w:id="109"/>
      <w:bookmarkEnd w:id="110"/>
    </w:p>
    <w:p w14:paraId="2FA7A833" w14:textId="4F72152E" w:rsidR="00AC503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The Student Calendar Integration Application is an application to ease the tracking of class assignments for college students at BYU-Idaho. Teachers, class development staff, and technical support will also have access to </w:t>
      </w:r>
      <w:del w:id="111" w:author="Michael Forkey" w:date="2017-12-17T20:41:00Z">
        <w:r w:rsidRPr="00B70B0E" w:rsidDel="00BF061B">
          <w:rPr>
            <w:rFonts w:ascii="Segoe UI" w:hAnsi="Segoe UI" w:cs="Segoe UI"/>
            <w:color w:val="000000" w:themeColor="text1"/>
          </w:rPr>
          <w:delText xml:space="preserve">the </w:delText>
        </w:r>
      </w:del>
      <w:ins w:id="112" w:author="Michael Forkey" w:date="2017-12-17T20:41:00Z">
        <w:r w:rsidR="00BF061B">
          <w:rPr>
            <w:rFonts w:ascii="Segoe UI" w:hAnsi="Segoe UI" w:cs="Segoe UI"/>
            <w:color w:val="000000" w:themeColor="text1"/>
          </w:rPr>
          <w:t>an</w:t>
        </w:r>
        <w:r w:rsidR="00BF061B" w:rsidRPr="00B70B0E">
          <w:rPr>
            <w:rFonts w:ascii="Segoe UI" w:hAnsi="Segoe UI" w:cs="Segoe UI"/>
            <w:color w:val="000000" w:themeColor="text1"/>
          </w:rPr>
          <w:t xml:space="preserve"> </w:t>
        </w:r>
      </w:ins>
      <w:commentRangeStart w:id="113"/>
      <w:r w:rsidRPr="00B70B0E">
        <w:rPr>
          <w:rFonts w:ascii="Segoe UI" w:hAnsi="Segoe UI" w:cs="Segoe UI"/>
          <w:color w:val="000000" w:themeColor="text1"/>
        </w:rPr>
        <w:t>administrative interface of the application</w:t>
      </w:r>
      <w:commentRangeEnd w:id="113"/>
      <w:r w:rsidR="00BF061B">
        <w:rPr>
          <w:rStyle w:val="CommentReference"/>
          <w:rFonts w:asciiTheme="minorHAnsi" w:eastAsiaTheme="minorEastAsia" w:hAnsiTheme="minorHAnsi" w:cstheme="minorBidi"/>
        </w:rPr>
        <w:commentReference w:id="113"/>
      </w:r>
      <w:r w:rsidRPr="00B70B0E">
        <w:rPr>
          <w:rFonts w:ascii="Segoe UI" w:hAnsi="Segoe UI" w:cs="Segoe UI"/>
          <w:color w:val="000000" w:themeColor="text1"/>
        </w:rPr>
        <w:t xml:space="preserve">. The application will be integrated with the OLP (Online Learning Platform) currently in use by the school, </w:t>
      </w:r>
      <w:commentRangeStart w:id="114"/>
      <w:r w:rsidRPr="00B70B0E">
        <w:rPr>
          <w:rFonts w:ascii="Segoe UI" w:hAnsi="Segoe UI" w:cs="Segoe UI"/>
          <w:color w:val="000000" w:themeColor="text1"/>
        </w:rPr>
        <w:t>Br</w:t>
      </w:r>
      <w:r w:rsidRPr="00B70B0E">
        <w:rPr>
          <w:rFonts w:ascii="Segoe UI" w:eastAsiaTheme="minorEastAsia" w:hAnsi="Segoe UI" w:cs="Segoe UI"/>
          <w:color w:val="000000" w:themeColor="text1"/>
          <w:lang w:eastAsia="ja-JP"/>
        </w:rPr>
        <w:t>ightspace</w:t>
      </w:r>
      <w:commentRangeEnd w:id="114"/>
      <w:r w:rsidR="00BF061B">
        <w:rPr>
          <w:rStyle w:val="CommentReference"/>
          <w:rFonts w:asciiTheme="minorHAnsi" w:eastAsiaTheme="minorEastAsia" w:hAnsiTheme="minorHAnsi" w:cstheme="minorBidi"/>
        </w:rPr>
        <w:commentReference w:id="114"/>
      </w:r>
      <w:r w:rsidRPr="00B70B0E">
        <w:rPr>
          <w:rFonts w:ascii="Segoe UI" w:hAnsi="Segoe UI" w:cs="Segoe UI"/>
          <w:color w:val="000000" w:themeColor="text1"/>
        </w:rPr>
        <w:t xml:space="preserve">. The application will be accessed via </w:t>
      </w:r>
      <w:commentRangeStart w:id="115"/>
      <w:r w:rsidRPr="00B70B0E">
        <w:rPr>
          <w:rFonts w:ascii="Segoe UI" w:hAnsi="Segoe UI" w:cs="Segoe UI"/>
          <w:color w:val="000000" w:themeColor="text1"/>
        </w:rPr>
        <w:t>mobile or web interface</w:t>
      </w:r>
      <w:commentRangeEnd w:id="115"/>
      <w:r w:rsidR="00BF061B">
        <w:rPr>
          <w:rStyle w:val="CommentReference"/>
          <w:rFonts w:asciiTheme="minorHAnsi" w:eastAsiaTheme="minorEastAsia" w:hAnsiTheme="minorHAnsi" w:cstheme="minorBidi"/>
        </w:rPr>
        <w:commentReference w:id="115"/>
      </w:r>
      <w:r w:rsidRPr="00B70B0E">
        <w:rPr>
          <w:rFonts w:ascii="Segoe UI" w:hAnsi="Segoe UI" w:cs="Segoe UI"/>
          <w:color w:val="000000" w:themeColor="text1"/>
        </w:rPr>
        <w:t>. The purpose is to assist students with meeting deadlines to maximize learning outcomes.</w:t>
      </w:r>
      <w:r w:rsidR="00472BBA" w:rsidRPr="00B70B0E">
        <w:rPr>
          <w:rFonts w:ascii="Segoe UI" w:hAnsi="Segoe UI" w:cs="Segoe UI"/>
          <w:color w:val="000000" w:themeColor="text1"/>
        </w:rPr>
        <w:t xml:space="preserve">  </w:t>
      </w:r>
    </w:p>
    <w:p w14:paraId="2944F00B" w14:textId="77777777" w:rsidR="001213E2" w:rsidRPr="00B70B0E" w:rsidRDefault="450D64C2" w:rsidP="000C52B7">
      <w:pPr>
        <w:rPr>
          <w:rFonts w:ascii="Segoe UI" w:hAnsi="Segoe UI" w:cs="Segoe UI"/>
          <w:color w:val="000000" w:themeColor="text1"/>
        </w:rPr>
      </w:pPr>
      <w:commentRangeStart w:id="116"/>
      <w:r w:rsidRPr="00B70B0E">
        <w:rPr>
          <w:rFonts w:ascii="Segoe UI" w:hAnsi="Segoe UI" w:cs="Segoe UI"/>
          <w:noProof/>
        </w:rPr>
        <w:lastRenderedPageBreak/>
        <w:drawing>
          <wp:inline distT="0" distB="0" distL="0" distR="0" wp14:anchorId="17DD2457" wp14:editId="17226096">
            <wp:extent cx="5228630" cy="5241794"/>
            <wp:effectExtent l="0" t="0" r="4445" b="0"/>
            <wp:docPr id="26636199" name="picture" descr="https://github.com/MCLifeLeader/CS364/raw/master/SDD/resources/pi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228630" cy="5241794"/>
                    </a:xfrm>
                    <a:prstGeom prst="rect">
                      <a:avLst/>
                    </a:prstGeom>
                  </pic:spPr>
                </pic:pic>
              </a:graphicData>
            </a:graphic>
          </wp:inline>
        </w:drawing>
      </w:r>
      <w:commentRangeEnd w:id="116"/>
      <w:r w:rsidR="00BF061B">
        <w:rPr>
          <w:rStyle w:val="CommentReference"/>
        </w:rPr>
        <w:commentReference w:id="116"/>
      </w:r>
    </w:p>
    <w:p w14:paraId="798644C8" w14:textId="5E465518" w:rsidR="450D64C2" w:rsidRPr="00B70B0E" w:rsidRDefault="001213E2" w:rsidP="7CA12210">
      <w:pPr>
        <w:pStyle w:val="Caption"/>
        <w:rPr>
          <w:rFonts w:ascii="Segoe UI" w:hAnsi="Segoe UI" w:cs="Segoe UI"/>
          <w:b/>
          <w:bCs/>
          <w:color w:val="000000" w:themeColor="text1"/>
        </w:rPr>
      </w:pPr>
      <w:bookmarkStart w:id="117" w:name="_Toc501008164"/>
      <w:bookmarkStart w:id="118" w:name="_Toc501044141"/>
      <w:bookmarkStart w:id="119" w:name="_Toc501046734"/>
      <w:bookmarkStart w:id="120" w:name="_Toc501050096"/>
      <w:bookmarkStart w:id="121" w:name="_Toc501053114"/>
      <w:bookmarkStart w:id="122" w:name="_Toc501053633"/>
      <w:bookmarkStart w:id="123" w:name="_Toc501051926"/>
      <w:bookmarkStart w:id="124" w:name="_Toc501049696"/>
      <w:bookmarkStart w:id="125" w:name="_Toc501142152"/>
      <w:commentRangeStart w:id="126"/>
      <w:r w:rsidRPr="00B70B0E">
        <w:rPr>
          <w:rFonts w:ascii="Segoe UI" w:hAnsi="Segoe UI" w:cs="Segoe UI"/>
          <w:b/>
          <w:bCs/>
          <w:color w:val="000000" w:themeColor="text1"/>
        </w:rPr>
        <w:t xml:space="preserve">Figure </w:t>
      </w:r>
      <w:r w:rsidR="008840FF" w:rsidRPr="00B70B0E">
        <w:rPr>
          <w:rFonts w:ascii="Segoe UI" w:hAnsi="Segoe UI" w:cs="Segoe UI"/>
        </w:rPr>
        <w:fldChar w:fldCharType="begin"/>
      </w:r>
      <w:r w:rsidR="008840FF" w:rsidRPr="00B70B0E">
        <w:rPr>
          <w:rFonts w:ascii="Segoe UI" w:hAnsi="Segoe UI" w:cs="Segoe UI"/>
          <w:b/>
          <w:color w:val="000000" w:themeColor="text1"/>
        </w:rPr>
        <w:instrText xml:space="preserve"> SEQ Figure \* ARABIC </w:instrText>
      </w:r>
      <w:r w:rsidR="008840FF"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w:t>
      </w:r>
      <w:r w:rsidR="008840FF" w:rsidRPr="00B70B0E">
        <w:rPr>
          <w:rFonts w:ascii="Segoe UI" w:hAnsi="Segoe UI" w:cs="Segoe UI"/>
        </w:rPr>
        <w:fldChar w:fldCharType="end"/>
      </w:r>
      <w:r w:rsidRPr="00B70B0E">
        <w:rPr>
          <w:rFonts w:ascii="Segoe UI" w:hAnsi="Segoe UI" w:cs="Segoe UI"/>
          <w:b/>
          <w:bCs/>
          <w:color w:val="000000" w:themeColor="text1"/>
        </w:rPr>
        <w:t xml:space="preserve"> - Projected User Base </w:t>
      </w:r>
      <w:r w:rsidR="001D4AA8" w:rsidRPr="00B70B0E">
        <w:rPr>
          <w:rFonts w:ascii="Segoe UI" w:hAnsi="Segoe UI" w:cs="Segoe UI"/>
          <w:b/>
          <w:bCs/>
          <w:color w:val="000000" w:themeColor="text1"/>
        </w:rPr>
        <w:t>C</w:t>
      </w:r>
      <w:r w:rsidRPr="00B70B0E">
        <w:rPr>
          <w:rFonts w:ascii="Segoe UI" w:hAnsi="Segoe UI" w:cs="Segoe UI"/>
          <w:b/>
          <w:bCs/>
          <w:color w:val="000000" w:themeColor="text1"/>
        </w:rPr>
        <w:t>hart</w:t>
      </w:r>
      <w:bookmarkEnd w:id="117"/>
      <w:bookmarkEnd w:id="118"/>
      <w:bookmarkEnd w:id="119"/>
      <w:bookmarkEnd w:id="120"/>
      <w:bookmarkEnd w:id="121"/>
      <w:bookmarkEnd w:id="122"/>
      <w:bookmarkEnd w:id="123"/>
      <w:bookmarkEnd w:id="124"/>
      <w:bookmarkEnd w:id="125"/>
      <w:commentRangeEnd w:id="126"/>
      <w:r w:rsidR="005D2BC4">
        <w:rPr>
          <w:rStyle w:val="CommentReference"/>
          <w:i w:val="0"/>
          <w:iCs w:val="0"/>
          <w:color w:val="auto"/>
        </w:rPr>
        <w:commentReference w:id="126"/>
      </w:r>
    </w:p>
    <w:p w14:paraId="2C02B70A" w14:textId="7F9E5DBF" w:rsidR="00D47258" w:rsidRPr="00B70B0E" w:rsidRDefault="450D64C2" w:rsidP="008716BD">
      <w:pPr>
        <w:rPr>
          <w:rFonts w:ascii="Segoe UI" w:hAnsi="Segoe UI" w:cs="Segoe UI"/>
          <w:color w:val="000000" w:themeColor="text1"/>
        </w:rPr>
      </w:pPr>
      <w:r w:rsidRPr="00B70B0E">
        <w:rPr>
          <w:rFonts w:ascii="Segoe UI" w:hAnsi="Segoe UI" w:cs="Segoe UI"/>
          <w:color w:val="000000" w:themeColor="text1"/>
        </w:rPr>
        <w:br w:type="page"/>
      </w:r>
    </w:p>
    <w:p w14:paraId="57E4BA8D" w14:textId="75C92C50"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27" w:name="_1.5_References"/>
      <w:bookmarkStart w:id="128" w:name="_Toc501044175"/>
      <w:bookmarkStart w:id="129" w:name="_Toc501046771"/>
      <w:bookmarkStart w:id="130" w:name="_Toc501050133"/>
      <w:bookmarkStart w:id="131" w:name="_Toc501053165"/>
      <w:bookmarkStart w:id="132" w:name="_Toc501053685"/>
      <w:bookmarkStart w:id="133" w:name="_Toc501051978"/>
      <w:bookmarkStart w:id="134" w:name="_Toc501049748"/>
      <w:bookmarkStart w:id="135" w:name="_Toc501141987"/>
      <w:bookmarkEnd w:id="127"/>
      <w:r w:rsidRPr="00B70B0E">
        <w:rPr>
          <w:rFonts w:ascii="Segoe UI" w:hAnsi="Segoe UI" w:cs="Segoe UI"/>
          <w:color w:val="000000" w:themeColor="text1"/>
        </w:rPr>
        <w:lastRenderedPageBreak/>
        <w:t xml:space="preserve">1.5 </w:t>
      </w:r>
      <w:commentRangeStart w:id="136"/>
      <w:r w:rsidRPr="00B70B0E">
        <w:rPr>
          <w:rFonts w:ascii="Segoe UI" w:hAnsi="Segoe UI" w:cs="Segoe UI"/>
          <w:color w:val="000000" w:themeColor="text1"/>
        </w:rPr>
        <w:t>References</w:t>
      </w:r>
      <w:bookmarkEnd w:id="128"/>
      <w:bookmarkEnd w:id="129"/>
      <w:bookmarkEnd w:id="130"/>
      <w:bookmarkEnd w:id="131"/>
      <w:bookmarkEnd w:id="132"/>
      <w:bookmarkEnd w:id="133"/>
      <w:bookmarkEnd w:id="134"/>
      <w:bookmarkEnd w:id="135"/>
      <w:commentRangeEnd w:id="136"/>
      <w:r w:rsidR="005306EE">
        <w:rPr>
          <w:rStyle w:val="CommentReference"/>
          <w:rFonts w:asciiTheme="minorHAnsi" w:eastAsiaTheme="minorEastAsia" w:hAnsiTheme="minorHAnsi" w:cstheme="minorBidi"/>
          <w:b w:val="0"/>
          <w:bCs w:val="0"/>
        </w:rPr>
        <w:commentReference w:id="136"/>
      </w:r>
    </w:p>
    <w:p w14:paraId="6004DD6C" w14:textId="64378A30" w:rsidR="0000720D"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[1] IEEE, "IEEE Standard for Information Technology — Systems Design — Software Design Descriptions" pp. 1-35, Jul. 2009. [Online] Available: </w:t>
      </w:r>
      <w:hyperlink r:id="rId12">
        <w:r w:rsidRPr="00B70B0E">
          <w:rPr>
            <w:rStyle w:val="Hyperlink"/>
            <w:rFonts w:ascii="Segoe UI" w:hAnsi="Segoe UI" w:cs="Segoe UI"/>
            <w:color w:val="000000" w:themeColor="text1"/>
          </w:rPr>
          <w:t>http://ieeexplore.ieee.org/servlet/opac?punumber=5167253</w:t>
        </w:r>
      </w:hyperlink>
    </w:p>
    <w:p w14:paraId="3AEBFD44" w14:textId="77777777" w:rsidR="0000720D"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w:t>
      </w:r>
      <w:commentRangeStart w:id="137"/>
      <w:r w:rsidRPr="00B70B0E">
        <w:rPr>
          <w:rFonts w:ascii="Segoe UI" w:hAnsi="Segoe UI" w:cs="Segoe UI"/>
          <w:color w:val="000000" w:themeColor="text1"/>
        </w:rPr>
        <w:t>2] Student Calendar Integration Application Software Requirements Specification</w:t>
      </w:r>
    </w:p>
    <w:p w14:paraId="0A5FFBCA" w14:textId="77777777" w:rsidR="0000720D" w:rsidRPr="00B70B0E" w:rsidRDefault="7CA12210" w:rsidP="7CA12210">
      <w:pPr>
        <w:numPr>
          <w:ilvl w:val="0"/>
          <w:numId w:val="23"/>
        </w:numPr>
        <w:spacing w:before="100" w:beforeAutospacing="1" w:after="100" w:afterAutospacing="1" w:line="240" w:lineRule="auto"/>
        <w:rPr>
          <w:rFonts w:ascii="Segoe UI" w:hAnsi="Segoe UI" w:cs="Segoe UI"/>
          <w:color w:val="000000" w:themeColor="text1"/>
          <w:sz w:val="24"/>
          <w:szCs w:val="24"/>
        </w:rPr>
      </w:pPr>
      <w:r w:rsidRPr="00B70B0E">
        <w:rPr>
          <w:rFonts w:ascii="Segoe UI" w:hAnsi="Segoe UI" w:cs="Segoe UI"/>
          <w:color w:val="000000" w:themeColor="text1"/>
          <w:sz w:val="24"/>
          <w:szCs w:val="24"/>
        </w:rPr>
        <w:t>Version 1.8, Last Updated Oct 23, 2017</w:t>
      </w:r>
    </w:p>
    <w:commentRangeEnd w:id="137"/>
    <w:p w14:paraId="1F4B1EF2" w14:textId="26C1627C" w:rsidR="0000720D" w:rsidRPr="00B70B0E" w:rsidRDefault="005306EE" w:rsidP="7CA12210">
      <w:pPr>
        <w:pStyle w:val="NormalWeb"/>
        <w:spacing w:before="0" w:beforeAutospacing="0" w:after="240" w:afterAutospacing="0"/>
        <w:rPr>
          <w:rFonts w:ascii="Segoe UI" w:hAnsi="Segoe UI" w:cs="Segoe UI"/>
          <w:color w:val="000000" w:themeColor="text1"/>
        </w:rPr>
      </w:pPr>
      <w:r>
        <w:rPr>
          <w:rStyle w:val="CommentReference"/>
          <w:rFonts w:asciiTheme="minorHAnsi" w:eastAsiaTheme="minorEastAsia" w:hAnsiTheme="minorHAnsi" w:cstheme="minorBidi"/>
        </w:rPr>
        <w:commentReference w:id="137"/>
      </w:r>
      <w:r w:rsidR="7CA12210" w:rsidRPr="00B70B0E">
        <w:rPr>
          <w:rFonts w:ascii="Segoe UI" w:hAnsi="Segoe UI" w:cs="Segoe UI"/>
          <w:color w:val="000000" w:themeColor="text1"/>
        </w:rPr>
        <w:t>[3] Google Calendar API Reference.</w:t>
      </w:r>
      <w:r w:rsidR="7CA12210" w:rsidRPr="00B70B0E">
        <w:rPr>
          <w:rFonts w:ascii="Segoe UI" w:eastAsiaTheme="minorEastAsia" w:hAnsi="Segoe UI" w:cs="Segoe UI"/>
          <w:color w:val="000000" w:themeColor="text1"/>
          <w:lang w:eastAsia="ja-JP"/>
        </w:rPr>
        <w:t xml:space="preserve"> </w:t>
      </w:r>
      <w:r w:rsidR="7CA12210" w:rsidRPr="00B70B0E">
        <w:rPr>
          <w:rFonts w:ascii="Segoe UI" w:hAnsi="Segoe UI" w:cs="Segoe UI"/>
          <w:color w:val="000000" w:themeColor="text1"/>
        </w:rPr>
        <w:t xml:space="preserve">Last updated April 16, 2015. [Online] Available: </w:t>
      </w:r>
      <w:hyperlink r:id="rId13">
        <w:r w:rsidR="7CA12210" w:rsidRPr="00B70B0E">
          <w:rPr>
            <w:rStyle w:val="Hyperlink"/>
            <w:rFonts w:ascii="Segoe UI" w:hAnsi="Segoe UI" w:cs="Segoe UI"/>
            <w:color w:val="000000" w:themeColor="text1"/>
          </w:rPr>
          <w:t>https://developers.google.com/google-apps/calendar/v3/reference/</w:t>
        </w:r>
      </w:hyperlink>
    </w:p>
    <w:p w14:paraId="01BBB872" w14:textId="4A50ED32" w:rsidR="00F6787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[4] Apple Calendar EventKit Documentation. [Online] Available: </w:t>
      </w:r>
      <w:hyperlink r:id="rId14">
        <w:r w:rsidRPr="00B70B0E">
          <w:rPr>
            <w:rStyle w:val="Hyperlink"/>
            <w:rFonts w:ascii="Segoe UI" w:hAnsi="Segoe UI" w:cs="Segoe UI"/>
            <w:color w:val="000000" w:themeColor="text1"/>
          </w:rPr>
          <w:t>https://developer.apple.com/documentation/eventkit</w:t>
        </w:r>
      </w:hyperlink>
    </w:p>
    <w:p w14:paraId="199F9E92" w14:textId="77777777" w:rsidR="00F6787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[5] Outlook Calendar REST API Reference. [Online] Available: </w:t>
      </w:r>
      <w:hyperlink r:id="rId15">
        <w:r w:rsidRPr="00B70B0E">
          <w:rPr>
            <w:rStyle w:val="Hyperlink"/>
            <w:rFonts w:ascii="Segoe UI" w:hAnsi="Segoe UI" w:cs="Segoe UI"/>
            <w:color w:val="000000" w:themeColor="text1"/>
          </w:rPr>
          <w:t>https://msdn.microsoft.com/en-us/office/office365/api/calendar-rest-operations</w:t>
        </w:r>
      </w:hyperlink>
    </w:p>
    <w:p w14:paraId="202913C2" w14:textId="72ED67FE" w:rsidR="450D64C2" w:rsidRPr="00B70B0E" w:rsidRDefault="7CA12210" w:rsidP="7CA12210">
      <w:pPr>
        <w:pStyle w:val="NormalWeb"/>
        <w:spacing w:before="0" w:beforeAutospacing="0" w:after="0" w:afterAutospacing="0"/>
        <w:rPr>
          <w:rStyle w:val="Hyperlink"/>
          <w:rFonts w:ascii="Segoe UI" w:eastAsiaTheme="minorEastAsia" w:hAnsi="Segoe UI" w:cs="Segoe UI"/>
          <w:color w:val="000000" w:themeColor="text1"/>
          <w:lang w:eastAsia="ja-JP"/>
        </w:rPr>
      </w:pPr>
      <w:r w:rsidRPr="00B70B0E">
        <w:rPr>
          <w:rFonts w:ascii="Segoe UI" w:hAnsi="Segoe UI" w:cs="Segoe UI"/>
          <w:color w:val="000000" w:themeColor="text1"/>
        </w:rPr>
        <w:t xml:space="preserve">[6] Brightspace API Reference. [Online] Available: </w:t>
      </w:r>
      <w:hyperlink r:id="rId16">
        <w:r w:rsidRPr="00B70B0E">
          <w:rPr>
            <w:rStyle w:val="Hyperlink"/>
            <w:rFonts w:ascii="Segoe UI" w:hAnsi="Segoe UI" w:cs="Segoe UI"/>
            <w:color w:val="000000" w:themeColor="text1"/>
          </w:rPr>
          <w:t>http://docs.valence.desire2learn.com/reference.html</w:t>
        </w:r>
      </w:hyperlink>
    </w:p>
    <w:p w14:paraId="463C4D16" w14:textId="77777777" w:rsidR="00824D13" w:rsidRPr="00B70B0E" w:rsidRDefault="00824D13" w:rsidP="003825E6">
      <w:pPr>
        <w:pStyle w:val="NormalWeb"/>
        <w:spacing w:before="0" w:beforeAutospacing="0" w:after="0" w:afterAutospacing="0"/>
        <w:rPr>
          <w:rFonts w:ascii="Segoe UI" w:eastAsiaTheme="minorEastAsia" w:hAnsi="Segoe UI" w:cs="Segoe UI"/>
          <w:color w:val="000000" w:themeColor="text1"/>
          <w:lang w:eastAsia="ja-JP"/>
        </w:rPr>
      </w:pPr>
    </w:p>
    <w:p w14:paraId="64611CF1" w14:textId="1736D388" w:rsidR="008716BD" w:rsidRPr="00B70B0E" w:rsidRDefault="008716BD">
      <w:pPr>
        <w:rPr>
          <w:rFonts w:ascii="Segoe UI" w:eastAsia="Times New Roman" w:hAnsi="Segoe UI" w:cs="Segoe UI"/>
          <w:b/>
          <w:bCs/>
          <w:color w:val="000000" w:themeColor="text1"/>
          <w:kern w:val="36"/>
          <w:sz w:val="48"/>
          <w:szCs w:val="48"/>
        </w:rPr>
      </w:pPr>
    </w:p>
    <w:p w14:paraId="334495C7" w14:textId="77777777" w:rsidR="002E785E" w:rsidRPr="00B70B0E" w:rsidRDefault="002E785E">
      <w:pPr>
        <w:rPr>
          <w:rFonts w:ascii="Segoe UI" w:eastAsia="Times New Roman" w:hAnsi="Segoe UI" w:cs="Segoe UI"/>
          <w:b/>
          <w:bCs/>
          <w:color w:val="000000" w:themeColor="text1"/>
          <w:kern w:val="36"/>
          <w:sz w:val="48"/>
          <w:szCs w:val="48"/>
        </w:rPr>
      </w:pPr>
      <w:bookmarkStart w:id="138" w:name="_Toc501044176"/>
      <w:bookmarkStart w:id="139" w:name="_Toc501046772"/>
      <w:bookmarkStart w:id="140" w:name="_Toc501050134"/>
      <w:r w:rsidRPr="00B70B0E">
        <w:rPr>
          <w:rFonts w:ascii="Segoe UI" w:hAnsi="Segoe UI" w:cs="Segoe UI"/>
          <w:color w:val="000000" w:themeColor="text1"/>
        </w:rPr>
        <w:br w:type="page"/>
      </w:r>
    </w:p>
    <w:p w14:paraId="24A48840" w14:textId="7A5E9B9C" w:rsidR="006816D6" w:rsidRPr="00B70B0E" w:rsidRDefault="7CA12210" w:rsidP="7CA12210">
      <w:pPr>
        <w:pStyle w:val="Heading1"/>
        <w:pBdr>
          <w:bottom w:val="single" w:sz="6" w:space="7" w:color="EAECEF"/>
        </w:pBdr>
        <w:spacing w:before="0" w:beforeAutospacing="0" w:after="240" w:afterAutospacing="0" w:line="600" w:lineRule="atLeast"/>
        <w:rPr>
          <w:rFonts w:ascii="Segoe UI" w:hAnsi="Segoe UI" w:cs="Segoe UI"/>
          <w:color w:val="000000" w:themeColor="text1"/>
        </w:rPr>
      </w:pPr>
      <w:bookmarkStart w:id="141" w:name="_Toc501053166"/>
      <w:bookmarkStart w:id="142" w:name="_Toc501053686"/>
      <w:bookmarkStart w:id="143" w:name="_Toc501051979"/>
      <w:bookmarkStart w:id="144" w:name="_Toc501049749"/>
      <w:bookmarkStart w:id="145" w:name="_Toc501141988"/>
      <w:r w:rsidRPr="00B70B0E">
        <w:rPr>
          <w:rFonts w:ascii="Segoe UI" w:hAnsi="Segoe UI" w:cs="Segoe UI"/>
          <w:color w:val="000000" w:themeColor="text1"/>
        </w:rPr>
        <w:lastRenderedPageBreak/>
        <w:t>2.0 Glossary</w:t>
      </w:r>
      <w:bookmarkEnd w:id="138"/>
      <w:bookmarkEnd w:id="139"/>
      <w:bookmarkEnd w:id="140"/>
      <w:bookmarkEnd w:id="141"/>
      <w:bookmarkEnd w:id="142"/>
      <w:bookmarkEnd w:id="143"/>
      <w:bookmarkEnd w:id="144"/>
      <w:bookmarkEnd w:id="145"/>
    </w:p>
    <w:tbl>
      <w:tblPr>
        <w:tblW w:w="13320" w:type="dxa"/>
        <w:tblCellMar>
          <w:top w:w="15" w:type="dxa"/>
          <w:left w:w="15" w:type="dxa"/>
          <w:bottom w:w="15" w:type="dxa"/>
          <w:right w:w="15" w:type="dxa"/>
        </w:tblCellMar>
        <w:tblLook w:val="04A0" w:firstRow="1" w:lastRow="0" w:firstColumn="1" w:lastColumn="0" w:noHBand="0" w:noVBand="1"/>
      </w:tblPr>
      <w:tblGrid>
        <w:gridCol w:w="1653"/>
        <w:gridCol w:w="11667"/>
      </w:tblGrid>
      <w:tr w:rsidR="006816D6" w:rsidRPr="00B70B0E" w14:paraId="337524DD"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0BCCCD" w14:textId="77777777" w:rsidR="006816D6" w:rsidRPr="00B70B0E" w:rsidRDefault="7CA12210" w:rsidP="7CA12210">
            <w:pPr>
              <w:jc w:val="center"/>
              <w:rPr>
                <w:rFonts w:ascii="Segoe UI" w:hAnsi="Segoe UI" w:cs="Segoe UI"/>
                <w:b/>
                <w:bCs/>
                <w:color w:val="000000" w:themeColor="text1"/>
              </w:rPr>
            </w:pPr>
            <w:r w:rsidRPr="00B70B0E">
              <w:rPr>
                <w:rStyle w:val="Strong"/>
                <w:rFonts w:ascii="Segoe UI" w:hAnsi="Segoe UI" w:cs="Segoe UI"/>
                <w:color w:val="000000" w:themeColor="text1"/>
              </w:rPr>
              <w:t>Terms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BCAE3C" w14:textId="77777777" w:rsidR="006816D6" w:rsidRPr="00B70B0E" w:rsidRDefault="7CA12210" w:rsidP="7CA12210">
            <w:pPr>
              <w:jc w:val="center"/>
              <w:rPr>
                <w:rFonts w:ascii="Segoe UI" w:hAnsi="Segoe UI" w:cs="Segoe UI"/>
                <w:b/>
                <w:bCs/>
                <w:color w:val="000000" w:themeColor="text1"/>
              </w:rPr>
            </w:pPr>
            <w:r w:rsidRPr="00B70B0E">
              <w:rPr>
                <w:rStyle w:val="Strong"/>
                <w:rFonts w:ascii="Segoe UI" w:hAnsi="Segoe UI" w:cs="Segoe UI"/>
                <w:color w:val="000000" w:themeColor="text1"/>
              </w:rPr>
              <w:t>Definitions</w:t>
            </w:r>
          </w:p>
        </w:tc>
      </w:tr>
      <w:tr w:rsidR="006816D6" w:rsidRPr="00B70B0E" w14:paraId="182660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140FDF"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Actor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B2D6" w14:textId="24F75B82"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w:t>
            </w:r>
            <w:r w:rsidR="00C37159" w:rsidRPr="00B70B0E">
              <w:rPr>
                <w:rFonts w:ascii="Segoe UI" w:hAnsi="Segoe UI" w:cs="Segoe UI"/>
                <w:color w:val="000000" w:themeColor="text1"/>
              </w:rPr>
              <w:t>I</w:t>
            </w:r>
            <w:r w:rsidRPr="00B70B0E">
              <w:rPr>
                <w:rFonts w:ascii="Segoe UI" w:hAnsi="Segoe UI" w:cs="Segoe UI"/>
                <w:color w:val="000000" w:themeColor="text1"/>
              </w:rPr>
              <w:t xml:space="preserve">n a UML context) </w:t>
            </w:r>
            <w:r w:rsidR="00C37159" w:rsidRPr="00B70B0E">
              <w:rPr>
                <w:rFonts w:ascii="Segoe UI" w:hAnsi="Segoe UI" w:cs="Segoe UI"/>
                <w:color w:val="000000" w:themeColor="text1"/>
              </w:rPr>
              <w:t>S</w:t>
            </w:r>
            <w:r w:rsidRPr="00B70B0E">
              <w:rPr>
                <w:rFonts w:ascii="Segoe UI" w:hAnsi="Segoe UI" w:cs="Segoe UI"/>
                <w:color w:val="000000" w:themeColor="text1"/>
              </w:rPr>
              <w:t>omeone or something that interacts with a given system</w:t>
            </w:r>
          </w:p>
        </w:tc>
      </w:tr>
      <w:tr w:rsidR="006816D6" w:rsidRPr="00B70B0E" w14:paraId="1A8BBFF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52225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API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D2546" w14:textId="0230CCAC" w:rsidR="006816D6" w:rsidRPr="00B70B0E" w:rsidRDefault="00E36283" w:rsidP="7CA12210">
            <w:pPr>
              <w:rPr>
                <w:rFonts w:ascii="Segoe UI" w:hAnsi="Segoe UI" w:cs="Segoe UI"/>
                <w:color w:val="000000" w:themeColor="text1"/>
              </w:rPr>
            </w:pPr>
            <w:r w:rsidRPr="00B70B0E">
              <w:rPr>
                <w:rStyle w:val="Emphasis"/>
                <w:rFonts w:ascii="Segoe UI" w:hAnsi="Segoe UI" w:cs="Segoe UI"/>
                <w:color w:val="000000" w:themeColor="text1"/>
              </w:rPr>
              <w:t>A</w:t>
            </w:r>
            <w:r w:rsidR="7CA12210" w:rsidRPr="00B70B0E">
              <w:rPr>
                <w:rStyle w:val="Emphasis"/>
                <w:rFonts w:ascii="Segoe UI" w:hAnsi="Segoe UI" w:cs="Segoe UI"/>
                <w:color w:val="000000" w:themeColor="text1"/>
              </w:rPr>
              <w:t xml:space="preserve">pplication </w:t>
            </w:r>
            <w:r w:rsidRPr="00B70B0E">
              <w:rPr>
                <w:rStyle w:val="Emphasis"/>
                <w:rFonts w:ascii="Segoe UI" w:hAnsi="Segoe UI" w:cs="Segoe UI"/>
                <w:color w:val="000000" w:themeColor="text1"/>
              </w:rPr>
              <w:t>P</w:t>
            </w:r>
            <w:r w:rsidR="7CA12210" w:rsidRPr="00B70B0E">
              <w:rPr>
                <w:rStyle w:val="Emphasis"/>
                <w:rFonts w:ascii="Segoe UI" w:hAnsi="Segoe UI" w:cs="Segoe UI"/>
                <w:color w:val="000000" w:themeColor="text1"/>
              </w:rPr>
              <w:t xml:space="preserve">rogramming </w:t>
            </w:r>
            <w:r w:rsidRPr="00B70B0E">
              <w:rPr>
                <w:rStyle w:val="Emphasis"/>
                <w:rFonts w:ascii="Segoe UI" w:hAnsi="Segoe UI" w:cs="Segoe UI"/>
                <w:color w:val="000000" w:themeColor="text1"/>
              </w:rPr>
              <w:t>I</w:t>
            </w:r>
            <w:r w:rsidR="7CA12210" w:rsidRPr="00B70B0E">
              <w:rPr>
                <w:rStyle w:val="Emphasis"/>
                <w:rFonts w:ascii="Segoe UI" w:hAnsi="Segoe UI" w:cs="Segoe UI"/>
                <w:color w:val="000000" w:themeColor="text1"/>
              </w:rPr>
              <w:t>nterface</w:t>
            </w:r>
            <w:r w:rsidR="7CA12210" w:rsidRPr="00B70B0E">
              <w:rPr>
                <w:rFonts w:ascii="Segoe UI" w:hAnsi="Segoe UI" w:cs="Segoe UI"/>
                <w:color w:val="000000" w:themeColor="text1"/>
              </w:rPr>
              <w:t>; a set of subroutine definitions, protocols, and tools for building application software</w:t>
            </w:r>
          </w:p>
        </w:tc>
      </w:tr>
      <w:tr w:rsidR="006816D6" w:rsidRPr="00B70B0E" w14:paraId="6E2646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4FBF17" w14:textId="77777777" w:rsidR="006816D6" w:rsidRPr="00B70B0E" w:rsidRDefault="7CA12210" w:rsidP="7CA12210">
            <w:pPr>
              <w:rPr>
                <w:rFonts w:ascii="Segoe UI" w:hAnsi="Segoe UI" w:cs="Segoe UI"/>
                <w:color w:val="000000" w:themeColor="text1"/>
              </w:rPr>
            </w:pPr>
            <w:commentRangeStart w:id="146"/>
            <w:r w:rsidRPr="00B70B0E">
              <w:rPr>
                <w:rFonts w:ascii="Segoe UI" w:hAnsi="Segoe UI" w:cs="Segoe UI"/>
                <w:color w:val="000000" w:themeColor="text1"/>
              </w:rPr>
              <w:t>Boolean</w:t>
            </w:r>
            <w:commentRangeEnd w:id="146"/>
            <w:r w:rsidR="00750C68">
              <w:rPr>
                <w:rStyle w:val="CommentReference"/>
              </w:rPr>
              <w:commentReference w:id="146"/>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2D22F" w14:textId="0506A555"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binary variable, having two possible values called "true" and "false"</w:t>
            </w:r>
          </w:p>
        </w:tc>
      </w:tr>
      <w:tr w:rsidR="006816D6" w:rsidRPr="00B70B0E" w14:paraId="06A9B5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6EEFD0"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Facade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2DA33" w14:textId="4BBCED58" w:rsidR="006816D6" w:rsidRPr="00B70B0E" w:rsidRDefault="007C64F5" w:rsidP="7CA12210">
            <w:pPr>
              <w:rPr>
                <w:rFonts w:ascii="Segoe UI" w:hAnsi="Segoe UI" w:cs="Segoe UI"/>
                <w:color w:val="000000" w:themeColor="text1"/>
              </w:rPr>
            </w:pPr>
            <w:commentRangeStart w:id="147"/>
            <w:r w:rsidRPr="00B70B0E">
              <w:rPr>
                <w:rFonts w:ascii="Segoe UI" w:hAnsi="Segoe UI" w:cs="Segoe UI"/>
                <w:color w:val="000000" w:themeColor="text1"/>
              </w:rPr>
              <w:t>A</w:t>
            </w:r>
            <w:r w:rsidR="7CA12210" w:rsidRPr="00B70B0E">
              <w:rPr>
                <w:rFonts w:ascii="Segoe UI" w:hAnsi="Segoe UI" w:cs="Segoe UI"/>
                <w:color w:val="000000" w:themeColor="text1"/>
              </w:rPr>
              <w:t xml:space="preserve"> simplified interface</w:t>
            </w:r>
            <w:commentRangeEnd w:id="147"/>
            <w:r w:rsidR="00750C68">
              <w:rPr>
                <w:rStyle w:val="CommentReference"/>
              </w:rPr>
              <w:commentReference w:id="147"/>
            </w:r>
          </w:p>
        </w:tc>
      </w:tr>
      <w:tr w:rsidR="006816D6" w:rsidRPr="00B70B0E" w14:paraId="461C9CA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76E1F"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8727B" w14:textId="34FE40C4"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function in a software program that acts as a communicator to read from private data</w:t>
            </w:r>
          </w:p>
        </w:tc>
      </w:tr>
      <w:tr w:rsidR="006816D6" w:rsidRPr="00B70B0E" w14:paraId="499BED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B2361D"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Pseudocode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2DE04" w14:textId="650C1BB1" w:rsidR="006816D6" w:rsidRPr="00B70B0E" w:rsidRDefault="007C64F5" w:rsidP="00750C68">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n informal high-level description of the operating </w:t>
            </w:r>
            <w:del w:id="148" w:author="Michael Forkey" w:date="2017-12-17T21:03:00Z">
              <w:r w:rsidR="7CA12210" w:rsidRPr="00B70B0E" w:rsidDel="00750C68">
                <w:rPr>
                  <w:rFonts w:ascii="Segoe UI" w:hAnsi="Segoe UI" w:cs="Segoe UI"/>
                  <w:color w:val="000000" w:themeColor="text1"/>
                </w:rPr>
                <w:delText xml:space="preserve">principle </w:delText>
              </w:r>
            </w:del>
            <w:ins w:id="149" w:author="Michael Forkey" w:date="2017-12-17T21:03:00Z">
              <w:r w:rsidR="00750C68">
                <w:rPr>
                  <w:rFonts w:ascii="Segoe UI" w:hAnsi="Segoe UI" w:cs="Segoe UI"/>
                  <w:color w:val="000000" w:themeColor="text1"/>
                </w:rPr>
                <w:t>algorithm</w:t>
              </w:r>
              <w:r w:rsidR="00750C68" w:rsidRPr="00B70B0E">
                <w:rPr>
                  <w:rFonts w:ascii="Segoe UI" w:hAnsi="Segoe UI" w:cs="Segoe UI"/>
                  <w:color w:val="000000" w:themeColor="text1"/>
                </w:rPr>
                <w:t xml:space="preserve"> </w:t>
              </w:r>
            </w:ins>
            <w:r w:rsidR="7CA12210" w:rsidRPr="00B70B0E">
              <w:rPr>
                <w:rFonts w:ascii="Segoe UI" w:hAnsi="Segoe UI" w:cs="Segoe UI"/>
                <w:color w:val="000000" w:themeColor="text1"/>
              </w:rPr>
              <w:t>of a computer program</w:t>
            </w:r>
          </w:p>
        </w:tc>
      </w:tr>
      <w:tr w:rsidR="006816D6" w:rsidRPr="00B70B0E" w14:paraId="79A02A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05059"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Sanitize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75261" w14:textId="1AC25ABB"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W</w:t>
            </w:r>
            <w:r w:rsidR="7CA12210" w:rsidRPr="00B70B0E">
              <w:rPr>
                <w:rFonts w:ascii="Segoe UI" w:hAnsi="Segoe UI" w:cs="Segoe UI"/>
                <w:color w:val="000000" w:themeColor="text1"/>
              </w:rPr>
              <w:t>hen referring to user input: input is "sanitized" in that any malicious actions that may be attempted through the input are safely removed</w:t>
            </w:r>
          </w:p>
        </w:tc>
      </w:tr>
      <w:tr w:rsidR="006816D6" w:rsidRPr="00B70B0E" w14:paraId="7A4C356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6AE99"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4D1AA" w14:textId="19A9BA67"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function in a software program that acts as a communicator to write to private data</w:t>
            </w:r>
          </w:p>
        </w:tc>
      </w:tr>
      <w:tr w:rsidR="006816D6" w:rsidRPr="00B70B0E" w14:paraId="4AD538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AB286"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8F985F" w14:textId="76E82F15"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person or entity who has a voice in the development requirements</w:t>
            </w:r>
          </w:p>
        </w:tc>
      </w:tr>
      <w:tr w:rsidR="006816D6" w:rsidRPr="00B70B0E" w14:paraId="70CBA7B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BAA84" w14:textId="290BE8CC"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SQL Injection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97DCB" w14:textId="69815CB5"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n attack on a system that involves "injecting" the attacker's own SQL code to perform </w:t>
            </w:r>
            <w:commentRangeStart w:id="150"/>
            <w:r w:rsidR="7CA12210" w:rsidRPr="00B70B0E">
              <w:rPr>
                <w:rFonts w:ascii="Segoe UI" w:hAnsi="Segoe UI" w:cs="Segoe UI"/>
                <w:color w:val="000000" w:themeColor="text1"/>
              </w:rPr>
              <w:t xml:space="preserve">unintended queries </w:t>
            </w:r>
            <w:commentRangeEnd w:id="150"/>
            <w:r w:rsidR="00750C68">
              <w:rPr>
                <w:rStyle w:val="CommentReference"/>
              </w:rPr>
              <w:commentReference w:id="150"/>
            </w:r>
            <w:r w:rsidR="7CA12210" w:rsidRPr="00B70B0E">
              <w:rPr>
                <w:rFonts w:ascii="Segoe UI" w:hAnsi="Segoe UI" w:cs="Segoe UI"/>
                <w:color w:val="000000" w:themeColor="text1"/>
              </w:rPr>
              <w:t>to a given database</w:t>
            </w:r>
          </w:p>
        </w:tc>
      </w:tr>
      <w:tr w:rsidR="006816D6" w:rsidRPr="00B70B0E" w14:paraId="68C7C19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D0E10"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UI</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4150DB" w14:textId="00812FD2" w:rsidR="006816D6" w:rsidRPr="00B70B0E" w:rsidRDefault="00E36283" w:rsidP="7CA12210">
            <w:pPr>
              <w:rPr>
                <w:rFonts w:ascii="Segoe UI" w:hAnsi="Segoe UI" w:cs="Segoe UI"/>
                <w:color w:val="000000" w:themeColor="text1"/>
              </w:rPr>
            </w:pPr>
            <w:r w:rsidRPr="00B70B0E">
              <w:rPr>
                <w:rStyle w:val="Emphasis"/>
                <w:rFonts w:ascii="Segoe UI" w:hAnsi="Segoe UI" w:cs="Segoe UI"/>
                <w:color w:val="000000" w:themeColor="text1"/>
              </w:rPr>
              <w:t>U</w:t>
            </w:r>
            <w:r w:rsidR="7CA12210" w:rsidRPr="00B70B0E">
              <w:rPr>
                <w:rStyle w:val="Emphasis"/>
                <w:rFonts w:ascii="Segoe UI" w:hAnsi="Segoe UI" w:cs="Segoe UI"/>
                <w:color w:val="000000" w:themeColor="text1"/>
              </w:rPr>
              <w:t xml:space="preserve">ser </w:t>
            </w:r>
            <w:r w:rsidRPr="00B70B0E">
              <w:rPr>
                <w:rStyle w:val="Emphasis"/>
                <w:rFonts w:ascii="Segoe UI" w:hAnsi="Segoe UI" w:cs="Segoe UI"/>
                <w:color w:val="000000" w:themeColor="text1"/>
              </w:rPr>
              <w:t>I</w:t>
            </w:r>
            <w:r w:rsidR="7CA12210" w:rsidRPr="00B70B0E">
              <w:rPr>
                <w:rStyle w:val="Emphasis"/>
                <w:rFonts w:ascii="Segoe UI" w:hAnsi="Segoe UI" w:cs="Segoe UI"/>
                <w:color w:val="000000" w:themeColor="text1"/>
              </w:rPr>
              <w:t>nterface</w:t>
            </w:r>
            <w:r w:rsidR="7CA12210" w:rsidRPr="00B70B0E">
              <w:rPr>
                <w:rFonts w:ascii="Segoe UI" w:hAnsi="Segoe UI" w:cs="Segoe UI"/>
                <w:color w:val="000000" w:themeColor="text1"/>
              </w:rPr>
              <w:t>; the space where interactions between humans and machines occur</w:t>
            </w:r>
          </w:p>
        </w:tc>
      </w:tr>
      <w:tr w:rsidR="006816D6" w:rsidRPr="00B70B0E" w14:paraId="3B4B956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B9EF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UML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EF52E3" w14:textId="77777777" w:rsidR="006816D6" w:rsidRPr="00B70B0E" w:rsidRDefault="7CA12210" w:rsidP="7CA12210">
            <w:pPr>
              <w:rPr>
                <w:rFonts w:ascii="Segoe UI" w:hAnsi="Segoe UI" w:cs="Segoe UI"/>
                <w:color w:val="000000" w:themeColor="text1"/>
              </w:rPr>
            </w:pPr>
            <w:r w:rsidRPr="00B70B0E">
              <w:rPr>
                <w:rStyle w:val="Emphasis"/>
                <w:rFonts w:ascii="Segoe UI" w:hAnsi="Segoe UI" w:cs="Segoe UI"/>
                <w:color w:val="000000" w:themeColor="text1"/>
              </w:rPr>
              <w:t>Unified Modeling Language</w:t>
            </w:r>
            <w:r w:rsidRPr="00B70B0E">
              <w:rPr>
                <w:rFonts w:ascii="Segoe UI" w:hAnsi="Segoe UI" w:cs="Segoe UI"/>
                <w:color w:val="000000" w:themeColor="text1"/>
              </w:rPr>
              <w:t>; it is a modeling language intended to provide a standard way to visualize the design of a system</w:t>
            </w:r>
          </w:p>
        </w:tc>
      </w:tr>
      <w:tr w:rsidR="006816D6" w:rsidRPr="00B70B0E" w14:paraId="3B4F82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B02A99"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 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F0BAB" w14:textId="7F590D3D" w:rsidR="006816D6" w:rsidRPr="00B70B0E" w:rsidRDefault="00E36283" w:rsidP="7CA12210">
            <w:pPr>
              <w:rPr>
                <w:rFonts w:ascii="Segoe UI" w:hAnsi="Segoe UI" w:cs="Segoe UI"/>
                <w:color w:val="000000" w:themeColor="text1"/>
              </w:rPr>
            </w:pPr>
            <w:commentRangeStart w:id="151"/>
            <w:r w:rsidRPr="00B70B0E">
              <w:rPr>
                <w:rFonts w:ascii="Segoe UI" w:hAnsi="Segoe UI" w:cs="Segoe UI"/>
                <w:color w:val="000000" w:themeColor="text1"/>
              </w:rPr>
              <w:t>A</w:t>
            </w:r>
            <w:r w:rsidR="7CA12210" w:rsidRPr="00B70B0E">
              <w:rPr>
                <w:rFonts w:ascii="Segoe UI" w:hAnsi="Segoe UI" w:cs="Segoe UI"/>
                <w:color w:val="000000" w:themeColor="text1"/>
              </w:rPr>
              <w:t xml:space="preserve"> list of actions or event steps</w:t>
            </w:r>
            <w:commentRangeEnd w:id="151"/>
            <w:r w:rsidR="00750C68">
              <w:rPr>
                <w:rStyle w:val="CommentReference"/>
              </w:rPr>
              <w:commentReference w:id="151"/>
            </w:r>
          </w:p>
        </w:tc>
      </w:tr>
      <w:tr w:rsidR="006816D6" w:rsidRPr="00B70B0E" w14:paraId="5F0EB11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3C1763"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UX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5A30CB" w14:textId="77777777" w:rsidR="006816D6" w:rsidRPr="00B70B0E" w:rsidRDefault="7CA12210" w:rsidP="7CA12210">
            <w:pPr>
              <w:rPr>
                <w:rFonts w:ascii="Segoe UI" w:hAnsi="Segoe UI" w:cs="Segoe UI"/>
                <w:color w:val="000000" w:themeColor="text1"/>
              </w:rPr>
            </w:pPr>
            <w:r w:rsidRPr="00B70B0E">
              <w:rPr>
                <w:rStyle w:val="Emphasis"/>
                <w:rFonts w:ascii="Segoe UI" w:hAnsi="Segoe UI" w:cs="Segoe UI"/>
                <w:color w:val="000000" w:themeColor="text1"/>
              </w:rPr>
              <w:t>User Experience</w:t>
            </w:r>
            <w:r w:rsidRPr="00B70B0E">
              <w:rPr>
                <w:rFonts w:ascii="Segoe UI" w:hAnsi="Segoe UI" w:cs="Segoe UI"/>
                <w:color w:val="000000" w:themeColor="text1"/>
              </w:rPr>
              <w:t xml:space="preserve">; </w:t>
            </w:r>
            <w:commentRangeStart w:id="152"/>
            <w:r w:rsidRPr="00B70B0E">
              <w:rPr>
                <w:rFonts w:ascii="Segoe UI" w:hAnsi="Segoe UI" w:cs="Segoe UI"/>
                <w:color w:val="000000" w:themeColor="text1"/>
              </w:rPr>
              <w:t>it refers to a person's emotions and attitudes about using a particular product, system or service</w:t>
            </w:r>
            <w:commentRangeEnd w:id="152"/>
            <w:r w:rsidR="00750C68">
              <w:rPr>
                <w:rStyle w:val="CommentReference"/>
              </w:rPr>
              <w:commentReference w:id="152"/>
            </w:r>
          </w:p>
        </w:tc>
      </w:tr>
    </w:tbl>
    <w:p w14:paraId="4811A80B" w14:textId="77777777" w:rsidR="006816D6" w:rsidRPr="00B70B0E" w:rsidRDefault="006816D6">
      <w:pPr>
        <w:rPr>
          <w:rFonts w:ascii="Segoe UI" w:eastAsia="Times New Roman" w:hAnsi="Segoe UI" w:cs="Segoe UI"/>
          <w:b/>
          <w:bCs/>
          <w:color w:val="000000" w:themeColor="text1"/>
          <w:kern w:val="36"/>
          <w:sz w:val="48"/>
          <w:szCs w:val="48"/>
        </w:rPr>
      </w:pPr>
      <w:r w:rsidRPr="00B70B0E">
        <w:rPr>
          <w:rFonts w:ascii="Segoe UI" w:hAnsi="Segoe UI" w:cs="Segoe UI"/>
          <w:color w:val="000000" w:themeColor="text1"/>
        </w:rPr>
        <w:br w:type="page"/>
      </w:r>
    </w:p>
    <w:p w14:paraId="54EADCB7" w14:textId="795EE204" w:rsidR="00AC5030"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153" w:name="_Toc501044177"/>
      <w:bookmarkStart w:id="154" w:name="_Toc501046773"/>
      <w:bookmarkStart w:id="155" w:name="_Toc501050135"/>
      <w:bookmarkStart w:id="156" w:name="_Toc501053167"/>
      <w:bookmarkStart w:id="157" w:name="_Toc501053687"/>
      <w:bookmarkStart w:id="158" w:name="_Toc501051980"/>
      <w:bookmarkStart w:id="159" w:name="_Toc501049750"/>
      <w:bookmarkStart w:id="160" w:name="_Toc501141989"/>
      <w:r w:rsidRPr="00B70B0E">
        <w:rPr>
          <w:rFonts w:ascii="Segoe UI" w:hAnsi="Segoe UI" w:cs="Segoe UI"/>
          <w:color w:val="000000" w:themeColor="text1"/>
        </w:rPr>
        <w:lastRenderedPageBreak/>
        <w:t>3.0 Use Cases</w:t>
      </w:r>
      <w:bookmarkEnd w:id="153"/>
      <w:bookmarkEnd w:id="154"/>
      <w:bookmarkEnd w:id="155"/>
      <w:bookmarkEnd w:id="156"/>
      <w:bookmarkEnd w:id="157"/>
      <w:bookmarkEnd w:id="158"/>
      <w:bookmarkEnd w:id="159"/>
      <w:bookmarkEnd w:id="160"/>
    </w:p>
    <w:p w14:paraId="5795BDC9" w14:textId="77777777" w:rsidR="000F5284" w:rsidRDefault="7CA12210" w:rsidP="7CA12210">
      <w:pPr>
        <w:spacing w:after="240" w:line="240" w:lineRule="auto"/>
        <w:rPr>
          <w:ins w:id="161" w:author="Michael Forkey" w:date="2017-12-19T20:49:00Z"/>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This section addresses the identified stakeholders and their design concerns in </w:t>
      </w:r>
      <w:commentRangeStart w:id="162"/>
      <w:r w:rsidRPr="00B70B0E">
        <w:rPr>
          <w:rFonts w:ascii="Segoe UI" w:eastAsia="Times New Roman" w:hAnsi="Segoe UI" w:cs="Segoe UI"/>
          <w:color w:val="000000" w:themeColor="text1"/>
          <w:sz w:val="24"/>
          <w:szCs w:val="24"/>
        </w:rPr>
        <w:t xml:space="preserve">section 3.1.  </w:t>
      </w:r>
    </w:p>
    <w:p w14:paraId="77E8DBFB" w14:textId="269EBC03" w:rsidR="00985656"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In section 3.2</w:t>
      </w:r>
      <w:commentRangeEnd w:id="162"/>
      <w:r w:rsidR="002E4BC1">
        <w:rPr>
          <w:rStyle w:val="CommentReference"/>
        </w:rPr>
        <w:commentReference w:id="162"/>
      </w:r>
      <w:r w:rsidRPr="00B70B0E">
        <w:rPr>
          <w:rFonts w:ascii="Segoe UI" w:eastAsia="Times New Roman" w:hAnsi="Segoe UI" w:cs="Segoe UI"/>
          <w:color w:val="000000" w:themeColor="text1"/>
          <w:sz w:val="24"/>
          <w:szCs w:val="24"/>
        </w:rPr>
        <w:t xml:space="preserve">, </w:t>
      </w:r>
      <w:commentRangeStart w:id="163"/>
      <w:r w:rsidRPr="00B70B0E">
        <w:rPr>
          <w:rFonts w:ascii="Segoe UI" w:eastAsia="Times New Roman" w:hAnsi="Segoe UI" w:cs="Segoe UI"/>
          <w:color w:val="000000" w:themeColor="text1"/>
          <w:sz w:val="24"/>
          <w:szCs w:val="24"/>
        </w:rPr>
        <w:t>we</w:t>
      </w:r>
      <w:commentRangeEnd w:id="163"/>
      <w:r w:rsidR="00A11224">
        <w:rPr>
          <w:rStyle w:val="CommentReference"/>
        </w:rPr>
        <w:commentReference w:id="163"/>
      </w:r>
      <w:r w:rsidRPr="00B70B0E">
        <w:rPr>
          <w:rFonts w:ascii="Segoe UI" w:eastAsia="Times New Roman" w:hAnsi="Segoe UI" w:cs="Segoe UI"/>
          <w:color w:val="000000" w:themeColor="text1"/>
          <w:sz w:val="24"/>
          <w:szCs w:val="24"/>
        </w:rPr>
        <w:t xml:space="preserve"> provide several </w:t>
      </w:r>
      <w:commentRangeStart w:id="164"/>
      <w:r w:rsidRPr="00B70B0E">
        <w:rPr>
          <w:rFonts w:ascii="Segoe UI" w:eastAsia="Times New Roman" w:hAnsi="Segoe UI" w:cs="Segoe UI"/>
          <w:color w:val="000000" w:themeColor="text1"/>
          <w:sz w:val="24"/>
          <w:szCs w:val="24"/>
        </w:rPr>
        <w:t>context viewpoints including UML communication diagrams to provide an overview of each viewpoint</w:t>
      </w:r>
      <w:commentRangeEnd w:id="164"/>
      <w:r w:rsidR="002E4BC1">
        <w:rPr>
          <w:rStyle w:val="CommentReference"/>
        </w:rPr>
        <w:commentReference w:id="164"/>
      </w:r>
      <w:r w:rsidRPr="00B70B0E">
        <w:rPr>
          <w:rFonts w:ascii="Segoe UI" w:eastAsia="Times New Roman" w:hAnsi="Segoe UI" w:cs="Segoe UI"/>
          <w:color w:val="000000" w:themeColor="text1"/>
          <w:sz w:val="24"/>
          <w:szCs w:val="24"/>
        </w:rPr>
        <w:t>.  We also provide use cases that are design entities that pertain to the corresponding context viewpoint.</w:t>
      </w:r>
    </w:p>
    <w:p w14:paraId="0D4B32B4" w14:textId="55C8AB9C" w:rsidR="00233EDF"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Each UML communication diagram displays the function calls that are associated with each use case. The function names are labeled with a </w:t>
      </w:r>
      <w:commentRangeStart w:id="165"/>
      <w:r w:rsidRPr="00B70B0E">
        <w:rPr>
          <w:rFonts w:ascii="Segoe UI" w:eastAsia="Times New Roman" w:hAnsi="Segoe UI" w:cs="Segoe UI"/>
          <w:color w:val="000000" w:themeColor="text1"/>
          <w:sz w:val="24"/>
          <w:szCs w:val="24"/>
        </w:rPr>
        <w:t xml:space="preserve">preceding number </w:t>
      </w:r>
      <w:commentRangeEnd w:id="165"/>
      <w:r w:rsidR="003E05B4">
        <w:rPr>
          <w:rStyle w:val="CommentReference"/>
        </w:rPr>
        <w:commentReference w:id="165"/>
      </w:r>
      <w:r w:rsidRPr="00B70B0E">
        <w:rPr>
          <w:rFonts w:ascii="Segoe UI" w:eastAsia="Times New Roman" w:hAnsi="Segoe UI" w:cs="Segoe UI"/>
          <w:color w:val="000000" w:themeColor="text1"/>
          <w:sz w:val="24"/>
          <w:szCs w:val="24"/>
        </w:rPr>
        <w:t>indicating which use case the function call corresponds to.</w:t>
      </w:r>
    </w:p>
    <w:p w14:paraId="252BFA08" w14:textId="77777777" w:rsidR="00B4236E" w:rsidRPr="00B70B0E" w:rsidRDefault="00B4236E" w:rsidP="00985656">
      <w:pPr>
        <w:spacing w:after="0" w:line="240" w:lineRule="auto"/>
        <w:rPr>
          <w:rFonts w:ascii="Segoe UI" w:eastAsia="Times New Roman" w:hAnsi="Segoe UI" w:cs="Segoe UI"/>
          <w:color w:val="000000" w:themeColor="text1"/>
          <w:sz w:val="24"/>
          <w:szCs w:val="24"/>
        </w:rPr>
      </w:pPr>
    </w:p>
    <w:p w14:paraId="3B4C1875" w14:textId="3D358128" w:rsidR="00985656" w:rsidRPr="00B70B0E" w:rsidRDefault="00B4236E" w:rsidP="7CA12210">
      <w:pPr>
        <w:spacing w:after="0" w:line="240" w:lineRule="auto"/>
        <w:ind w:left="720"/>
        <w:rPr>
          <w:rFonts w:ascii="Segoe UI" w:eastAsia="Times New Roman" w:hAnsi="Segoe UI" w:cs="Segoe UI"/>
          <w:color w:val="000000" w:themeColor="text1"/>
          <w:sz w:val="24"/>
          <w:szCs w:val="24"/>
        </w:rPr>
      </w:pPr>
      <w:r w:rsidRPr="00B70B0E">
        <w:rPr>
          <w:rFonts w:ascii="Segoe UI" w:eastAsia="Times New Roman" w:hAnsi="Segoe UI" w:cs="Segoe UI"/>
          <w:b/>
          <w:bCs/>
          <w:color w:val="000000" w:themeColor="text1"/>
          <w:sz w:val="24"/>
          <w:szCs w:val="24"/>
        </w:rPr>
        <w:t>Example:</w:t>
      </w:r>
      <w:r w:rsidR="00985656" w:rsidRPr="00B70B0E">
        <w:rPr>
          <w:rFonts w:ascii="Segoe UI" w:eastAsia="Times New Roman" w:hAnsi="Segoe UI" w:cs="Segoe UI"/>
          <w:color w:val="000000" w:themeColor="text1"/>
          <w:sz w:val="24"/>
          <w:szCs w:val="24"/>
        </w:rPr>
        <w:t xml:space="preserve"> </w:t>
      </w:r>
      <w:r w:rsidR="0027468B" w:rsidRPr="00B70B0E">
        <w:rPr>
          <w:rFonts w:ascii="Segoe UI" w:eastAsia="Times New Roman" w:hAnsi="Segoe UI" w:cs="Segoe UI"/>
          <w:color w:val="000000" w:themeColor="text1"/>
          <w:sz w:val="24"/>
          <w:szCs w:val="24"/>
        </w:rPr>
        <w:t>T</w:t>
      </w:r>
      <w:r w:rsidR="00985656" w:rsidRPr="00B70B0E">
        <w:rPr>
          <w:rFonts w:ascii="Segoe UI" w:eastAsia="Times New Roman" w:hAnsi="Segoe UI" w:cs="Segoe UI"/>
          <w:color w:val="000000" w:themeColor="text1"/>
          <w:sz w:val="24"/>
          <w:szCs w:val="24"/>
        </w:rPr>
        <w:t xml:space="preserve">he function labeled </w:t>
      </w:r>
      <w:r w:rsidR="00985656" w:rsidRPr="00B70B0E">
        <w:rPr>
          <w:rFonts w:ascii="Segoe UI" w:eastAsia="Times New Roman" w:hAnsi="Segoe UI" w:cs="Segoe UI"/>
          <w:i/>
          <w:iCs/>
          <w:color w:val="000000" w:themeColor="text1"/>
          <w:sz w:val="24"/>
          <w:szCs w:val="24"/>
        </w:rPr>
        <w:t>"0.1 addToDoAssignments()"</w:t>
      </w:r>
      <w:r w:rsidR="00985656" w:rsidRPr="00B70B0E">
        <w:rPr>
          <w:rFonts w:ascii="Segoe UI" w:eastAsia="Times New Roman" w:hAnsi="Segoe UI" w:cs="Segoe UI"/>
          <w:color w:val="000000" w:themeColor="text1"/>
          <w:sz w:val="24"/>
          <w:szCs w:val="24"/>
        </w:rPr>
        <w:t xml:space="preserve"> located in the To-Do Assignment List diagram</w:t>
      </w:r>
      <w:r w:rsidR="00310639" w:rsidRPr="00B70B0E">
        <w:rPr>
          <w:rFonts w:ascii="Segoe UI" w:eastAsia="Times New Roman" w:hAnsi="Segoe UI" w:cs="Segoe UI"/>
          <w:color w:val="000000" w:themeColor="text1"/>
          <w:sz w:val="24"/>
          <w:szCs w:val="24"/>
        </w:rPr>
        <w:t xml:space="preserve"> </w:t>
      </w:r>
      <w:commentRangeStart w:id="166"/>
      <w:r w:rsidR="00985656" w:rsidRPr="00B70B0E">
        <w:rPr>
          <w:rFonts w:ascii="Segoe UI" w:eastAsia="Times New Roman" w:hAnsi="Segoe UI" w:cs="Segoe UI"/>
          <w:color w:val="000000" w:themeColor="text1"/>
          <w:sz w:val="24"/>
          <w:szCs w:val="24"/>
        </w:rPr>
        <w:t>(</w:t>
      </w:r>
      <w:r w:rsidR="003C380C" w:rsidRPr="00B70B0E">
        <w:rPr>
          <w:rFonts w:ascii="Segoe UI" w:hAnsi="Segoe UI" w:cs="Segoe UI"/>
        </w:rPr>
        <w:fldChar w:fldCharType="begin"/>
      </w:r>
      <w:r w:rsidR="003C380C" w:rsidRPr="00B70B0E">
        <w:rPr>
          <w:rFonts w:ascii="Segoe UI" w:eastAsia="Times New Roman" w:hAnsi="Segoe UI" w:cs="Segoe UI"/>
          <w:color w:val="000000" w:themeColor="text1"/>
          <w:sz w:val="24"/>
          <w:szCs w:val="24"/>
        </w:rPr>
        <w:instrText xml:space="preserve"> REF _Ref501051320 \h </w:instrText>
      </w:r>
      <w:r w:rsidR="00096765" w:rsidRPr="00B70B0E">
        <w:rPr>
          <w:rFonts w:ascii="Segoe UI" w:hAnsi="Segoe UI" w:cs="Segoe UI"/>
        </w:rPr>
        <w:instrText xml:space="preserve"> \* MERGEFORMAT </w:instrText>
      </w:r>
      <w:r w:rsidR="003C380C" w:rsidRPr="00B70B0E">
        <w:rPr>
          <w:rFonts w:ascii="Segoe UI" w:hAnsi="Segoe UI" w:cs="Segoe UI"/>
        </w:rPr>
      </w:r>
      <w:r w:rsidR="003C380C" w:rsidRPr="00B70B0E">
        <w:rPr>
          <w:rFonts w:ascii="Segoe UI" w:eastAsia="Times New Roman" w:hAnsi="Segoe UI" w:cs="Segoe UI"/>
          <w:color w:val="000000" w:themeColor="text1"/>
          <w:sz w:val="24"/>
          <w:szCs w:val="24"/>
        </w:rPr>
        <w:fldChar w:fldCharType="separate"/>
      </w:r>
      <w:r w:rsidR="003C380C" w:rsidRPr="00B70B0E">
        <w:rPr>
          <w:rFonts w:ascii="Segoe UI" w:hAnsi="Segoe UI" w:cs="Segoe UI"/>
          <w:b/>
          <w:bCs/>
          <w:color w:val="000000" w:themeColor="text1"/>
        </w:rPr>
        <w:t xml:space="preserve">Figure </w:t>
      </w:r>
      <w:r w:rsidR="003C380C" w:rsidRPr="00B70B0E">
        <w:rPr>
          <w:rFonts w:ascii="Segoe UI" w:hAnsi="Segoe UI" w:cs="Segoe UI"/>
          <w:b/>
          <w:bCs/>
          <w:noProof/>
          <w:color w:val="000000" w:themeColor="text1"/>
        </w:rPr>
        <w:t>14</w:t>
      </w:r>
      <w:r w:rsidR="003C380C" w:rsidRPr="00B70B0E">
        <w:rPr>
          <w:rFonts w:ascii="Segoe UI" w:hAnsi="Segoe UI" w:cs="Segoe UI"/>
        </w:rPr>
        <w:fldChar w:fldCharType="end"/>
      </w:r>
      <w:commentRangeEnd w:id="166"/>
      <w:r w:rsidR="009C27C5">
        <w:rPr>
          <w:rStyle w:val="CommentReference"/>
        </w:rPr>
        <w:commentReference w:id="166"/>
      </w:r>
      <w:r w:rsidR="00985656" w:rsidRPr="00B70B0E">
        <w:rPr>
          <w:rFonts w:ascii="Segoe UI" w:eastAsia="Times New Roman" w:hAnsi="Segoe UI" w:cs="Segoe UI"/>
          <w:color w:val="000000" w:themeColor="text1"/>
          <w:sz w:val="24"/>
          <w:szCs w:val="24"/>
        </w:rPr>
        <w:t>), corresponds to use case 3.2.3.</w:t>
      </w:r>
      <w:commentRangeStart w:id="167"/>
      <w:r w:rsidR="00985656" w:rsidRPr="00B70B0E">
        <w:rPr>
          <w:rFonts w:ascii="Segoe UI" w:eastAsia="Times New Roman" w:hAnsi="Segoe UI" w:cs="Segoe UI"/>
          <w:color w:val="000000" w:themeColor="text1"/>
          <w:sz w:val="24"/>
          <w:szCs w:val="24"/>
        </w:rPr>
        <w:t>0</w:t>
      </w:r>
      <w:commentRangeEnd w:id="167"/>
      <w:r w:rsidR="00A11224">
        <w:rPr>
          <w:rStyle w:val="CommentReference"/>
        </w:rPr>
        <w:commentReference w:id="167"/>
      </w:r>
      <w:r w:rsidR="00985656" w:rsidRPr="00B70B0E">
        <w:rPr>
          <w:rFonts w:ascii="Segoe UI" w:eastAsia="Times New Roman" w:hAnsi="Segoe UI" w:cs="Segoe UI"/>
          <w:color w:val="000000" w:themeColor="text1"/>
          <w:sz w:val="24"/>
          <w:szCs w:val="24"/>
        </w:rPr>
        <w:t xml:space="preserve"> "Load List" while </w:t>
      </w:r>
      <w:r w:rsidR="004F242C" w:rsidRPr="00B70B0E">
        <w:rPr>
          <w:rFonts w:ascii="Segoe UI" w:eastAsia="Times New Roman" w:hAnsi="Segoe UI" w:cs="Segoe UI"/>
          <w:color w:val="000000" w:themeColor="text1"/>
          <w:sz w:val="24"/>
          <w:szCs w:val="24"/>
        </w:rPr>
        <w:t xml:space="preserve">the function </w:t>
      </w:r>
      <w:r w:rsidR="00985656" w:rsidRPr="00B70B0E">
        <w:rPr>
          <w:rFonts w:ascii="Segoe UI" w:eastAsia="Times New Roman" w:hAnsi="Segoe UI" w:cs="Segoe UI"/>
          <w:i/>
          <w:iCs/>
          <w:color w:val="000000" w:themeColor="text1"/>
          <w:sz w:val="24"/>
          <w:szCs w:val="24"/>
        </w:rPr>
        <w:t>"1.1 markAssignmentCompleted(Assignment)"</w:t>
      </w:r>
      <w:r w:rsidR="00985656" w:rsidRPr="00B70B0E">
        <w:rPr>
          <w:rFonts w:ascii="Segoe UI" w:eastAsia="Times New Roman" w:hAnsi="Segoe UI" w:cs="Segoe UI"/>
          <w:color w:val="000000" w:themeColor="text1"/>
          <w:sz w:val="24"/>
          <w:szCs w:val="24"/>
        </w:rPr>
        <w:t xml:space="preserve"> corresponds to use case </w:t>
      </w:r>
      <w:r w:rsidR="004F242C" w:rsidRPr="00B70B0E">
        <w:rPr>
          <w:rFonts w:ascii="Segoe UI" w:eastAsia="Times New Roman" w:hAnsi="Segoe UI" w:cs="Segoe UI"/>
          <w:i/>
          <w:iCs/>
          <w:color w:val="000000" w:themeColor="text1"/>
          <w:sz w:val="24"/>
          <w:szCs w:val="24"/>
        </w:rPr>
        <w:t>“</w:t>
      </w:r>
      <w:r w:rsidR="00985656" w:rsidRPr="00B70B0E">
        <w:rPr>
          <w:rFonts w:ascii="Segoe UI" w:eastAsia="Times New Roman" w:hAnsi="Segoe UI" w:cs="Segoe UI"/>
          <w:i/>
          <w:iCs/>
          <w:color w:val="000000" w:themeColor="text1"/>
          <w:sz w:val="24"/>
          <w:szCs w:val="24"/>
        </w:rPr>
        <w:t>3.2.3.1 Mark Assignment Done"</w:t>
      </w:r>
      <w:r w:rsidR="006953AD" w:rsidRPr="00B70B0E">
        <w:rPr>
          <w:rFonts w:ascii="Segoe UI" w:eastAsia="Times New Roman" w:hAnsi="Segoe UI" w:cs="Segoe UI"/>
          <w:color w:val="000000" w:themeColor="text1"/>
          <w:sz w:val="24"/>
          <w:szCs w:val="24"/>
        </w:rPr>
        <w:t>.</w:t>
      </w:r>
      <w:r w:rsidR="00985656" w:rsidRPr="00B70B0E">
        <w:rPr>
          <w:rFonts w:ascii="Segoe UI" w:eastAsia="Times New Roman" w:hAnsi="Segoe UI" w:cs="Segoe UI"/>
          <w:color w:val="000000" w:themeColor="text1"/>
          <w:sz w:val="24"/>
          <w:szCs w:val="24"/>
        </w:rPr>
        <w:t xml:space="preserve"> </w:t>
      </w:r>
      <w:r w:rsidR="00F1589F" w:rsidRPr="00B70B0E">
        <w:rPr>
          <w:rFonts w:ascii="Segoe UI" w:eastAsia="Times New Roman" w:hAnsi="Segoe UI" w:cs="Segoe UI"/>
          <w:color w:val="000000" w:themeColor="text1"/>
          <w:sz w:val="24"/>
          <w:szCs w:val="24"/>
        </w:rPr>
        <w:t xml:space="preserve"> </w:t>
      </w:r>
      <w:r w:rsidR="00985656" w:rsidRPr="00B70B0E">
        <w:rPr>
          <w:rFonts w:ascii="Segoe UI" w:eastAsia="Times New Roman" w:hAnsi="Segoe UI" w:cs="Segoe UI"/>
          <w:color w:val="000000" w:themeColor="text1"/>
          <w:sz w:val="24"/>
          <w:szCs w:val="24"/>
        </w:rPr>
        <w:t>Each of these functions are defined in section 4.2 within their respective classes.</w:t>
      </w:r>
    </w:p>
    <w:p w14:paraId="36E9DD4D" w14:textId="2FC6317A" w:rsidR="003408B7" w:rsidRPr="00B70B0E" w:rsidRDefault="003408B7" w:rsidP="003408B7">
      <w:pPr>
        <w:spacing w:after="240" w:line="240" w:lineRule="auto"/>
        <w:rPr>
          <w:rFonts w:ascii="Segoe UI" w:eastAsia="Times New Roman" w:hAnsi="Segoe UI" w:cs="Segoe UI"/>
          <w:color w:val="000000" w:themeColor="text1"/>
          <w:sz w:val="24"/>
          <w:szCs w:val="24"/>
        </w:rPr>
      </w:pPr>
    </w:p>
    <w:p w14:paraId="492123BE" w14:textId="77777777" w:rsidR="002E785E" w:rsidRPr="00B70B0E" w:rsidRDefault="002E785E">
      <w:pPr>
        <w:rPr>
          <w:rFonts w:ascii="Segoe UI" w:eastAsia="Times New Roman" w:hAnsi="Segoe UI" w:cs="Segoe UI"/>
          <w:b/>
          <w:bCs/>
          <w:color w:val="000000" w:themeColor="text1"/>
          <w:sz w:val="36"/>
          <w:szCs w:val="36"/>
        </w:rPr>
      </w:pPr>
      <w:bookmarkStart w:id="168" w:name="_Toc501044178"/>
      <w:bookmarkStart w:id="169" w:name="_Toc501046774"/>
      <w:bookmarkStart w:id="170" w:name="_Toc501050136"/>
      <w:r w:rsidRPr="00B70B0E">
        <w:rPr>
          <w:rFonts w:ascii="Segoe UI" w:hAnsi="Segoe UI" w:cs="Segoe UI"/>
          <w:color w:val="000000" w:themeColor="text1"/>
        </w:rPr>
        <w:br w:type="page"/>
      </w:r>
    </w:p>
    <w:p w14:paraId="17E82C9D" w14:textId="77777777" w:rsidR="000B69D8"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71" w:name="_Toc501053168"/>
      <w:bookmarkStart w:id="172" w:name="_Toc501053688"/>
      <w:bookmarkStart w:id="173" w:name="_Toc501051981"/>
      <w:bookmarkStart w:id="174" w:name="_Toc501049751"/>
      <w:bookmarkStart w:id="175" w:name="_Toc501141990"/>
      <w:commentRangeStart w:id="176"/>
      <w:r w:rsidRPr="00B70B0E">
        <w:rPr>
          <w:rFonts w:ascii="Segoe UI" w:hAnsi="Segoe UI" w:cs="Segoe UI"/>
          <w:color w:val="000000" w:themeColor="text1"/>
        </w:rPr>
        <w:lastRenderedPageBreak/>
        <w:t>3.1 Identified Stakeholders and Design Concerns</w:t>
      </w:r>
      <w:bookmarkEnd w:id="168"/>
      <w:bookmarkEnd w:id="169"/>
      <w:bookmarkEnd w:id="170"/>
      <w:bookmarkEnd w:id="171"/>
      <w:bookmarkEnd w:id="172"/>
      <w:bookmarkEnd w:id="173"/>
      <w:bookmarkEnd w:id="174"/>
      <w:bookmarkEnd w:id="175"/>
      <w:commentRangeEnd w:id="176"/>
      <w:r w:rsidR="009946AC">
        <w:rPr>
          <w:rStyle w:val="CommentReference"/>
          <w:rFonts w:asciiTheme="minorHAnsi" w:eastAsiaTheme="minorEastAsia" w:hAnsiTheme="minorHAnsi" w:cstheme="minorBidi"/>
          <w:b w:val="0"/>
          <w:bCs w:val="0"/>
        </w:rPr>
        <w:commentReference w:id="176"/>
      </w:r>
    </w:p>
    <w:p w14:paraId="41044DE4" w14:textId="77777777" w:rsidR="000B69D8"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77" w:name="_Toc501044179"/>
      <w:bookmarkStart w:id="178" w:name="_Toc501046775"/>
      <w:bookmarkStart w:id="179" w:name="_Toc501050137"/>
      <w:bookmarkStart w:id="180" w:name="_Toc501053169"/>
      <w:bookmarkStart w:id="181" w:name="_Toc501053689"/>
      <w:bookmarkStart w:id="182" w:name="_Toc501051982"/>
      <w:bookmarkStart w:id="183" w:name="_Toc501049752"/>
      <w:bookmarkStart w:id="184" w:name="_Toc501141991"/>
      <w:r w:rsidRPr="00B70B0E">
        <w:rPr>
          <w:rFonts w:ascii="Segoe UI" w:hAnsi="Segoe UI" w:cs="Segoe UI"/>
          <w:color w:val="000000" w:themeColor="text1"/>
          <w:sz w:val="30"/>
          <w:szCs w:val="30"/>
        </w:rPr>
        <w:t>3.1.1 Calendar Manager</w:t>
      </w:r>
      <w:bookmarkEnd w:id="177"/>
      <w:bookmarkEnd w:id="178"/>
      <w:bookmarkEnd w:id="179"/>
      <w:bookmarkEnd w:id="180"/>
      <w:bookmarkEnd w:id="181"/>
      <w:bookmarkEnd w:id="182"/>
      <w:bookmarkEnd w:id="183"/>
      <w:bookmarkEnd w:id="184"/>
    </w:p>
    <w:p w14:paraId="2C4D444D" w14:textId="77777777" w:rsidR="007D4D72" w:rsidRDefault="7CA12210" w:rsidP="7CA12210">
      <w:pPr>
        <w:pStyle w:val="NormalWeb"/>
        <w:spacing w:before="0" w:beforeAutospacing="0" w:after="240" w:afterAutospacing="0"/>
        <w:rPr>
          <w:ins w:id="185" w:author="Michael Forkey" w:date="2017-12-17T21:11:00Z"/>
          <w:rFonts w:ascii="Segoe UI" w:hAnsi="Segoe UI" w:cs="Segoe UI"/>
          <w:color w:val="000000" w:themeColor="text1"/>
        </w:rPr>
      </w:pPr>
      <w:r w:rsidRPr="00B70B0E">
        <w:rPr>
          <w:rFonts w:ascii="Segoe UI" w:hAnsi="Segoe UI" w:cs="Segoe UI"/>
          <w:color w:val="000000" w:themeColor="text1"/>
        </w:rPr>
        <w:t xml:space="preserve">The Calendar Manager is a user who works with student </w:t>
      </w:r>
      <w:commentRangeStart w:id="186"/>
      <w:r w:rsidRPr="00B70B0E">
        <w:rPr>
          <w:rFonts w:ascii="Segoe UI" w:hAnsi="Segoe UI" w:cs="Segoe UI"/>
          <w:color w:val="000000" w:themeColor="text1"/>
        </w:rPr>
        <w:t>tasks, events, assignments, reminders</w:t>
      </w:r>
      <w:commentRangeEnd w:id="186"/>
      <w:r w:rsidR="00460AE3">
        <w:rPr>
          <w:rStyle w:val="CommentReference"/>
          <w:rFonts w:asciiTheme="minorHAnsi" w:eastAsiaTheme="minorEastAsia" w:hAnsiTheme="minorHAnsi" w:cstheme="minorBidi"/>
        </w:rPr>
        <w:commentReference w:id="186"/>
      </w:r>
      <w:r w:rsidRPr="00B70B0E">
        <w:rPr>
          <w:rFonts w:ascii="Segoe UI" w:hAnsi="Segoe UI" w:cs="Segoe UI"/>
          <w:color w:val="000000" w:themeColor="text1"/>
        </w:rPr>
        <w:t xml:space="preserve">, etc. There are several </w:t>
      </w:r>
      <w:r w:rsidR="00C93582" w:rsidRPr="00B70B0E">
        <w:rPr>
          <w:rFonts w:ascii="Segoe UI" w:hAnsi="Segoe UI" w:cs="Segoe UI"/>
          <w:color w:val="000000" w:themeColor="text1"/>
        </w:rPr>
        <w:t xml:space="preserve">types of </w:t>
      </w:r>
      <w:r w:rsidRPr="00B70B0E">
        <w:rPr>
          <w:rFonts w:ascii="Segoe UI" w:hAnsi="Segoe UI" w:cs="Segoe UI"/>
          <w:color w:val="000000" w:themeColor="text1"/>
        </w:rPr>
        <w:t>users who fall into the Calendar Manager category</w:t>
      </w:r>
      <w:r w:rsidR="00C93582" w:rsidRPr="00B70B0E">
        <w:rPr>
          <w:rFonts w:ascii="Segoe UI" w:hAnsi="Segoe UI" w:cs="Segoe UI"/>
          <w:color w:val="000000" w:themeColor="text1"/>
        </w:rPr>
        <w:t>, such as</w:t>
      </w:r>
      <w:r w:rsidRPr="00B70B0E">
        <w:rPr>
          <w:rFonts w:ascii="Segoe UI" w:hAnsi="Segoe UI" w:cs="Segoe UI"/>
          <w:color w:val="000000" w:themeColor="text1"/>
        </w:rPr>
        <w:t xml:space="preserve"> teachers, event coordinators,</w:t>
      </w:r>
      <w:r w:rsidR="00C93582" w:rsidRPr="00B70B0E">
        <w:rPr>
          <w:rFonts w:ascii="Segoe UI" w:hAnsi="Segoe UI" w:cs="Segoe UI"/>
          <w:color w:val="000000" w:themeColor="text1"/>
        </w:rPr>
        <w:t xml:space="preserve"> and</w:t>
      </w:r>
      <w:r w:rsidRPr="00B70B0E">
        <w:rPr>
          <w:rFonts w:ascii="Segoe UI" w:hAnsi="Segoe UI" w:cs="Segoe UI"/>
          <w:color w:val="000000" w:themeColor="text1"/>
        </w:rPr>
        <w:t xml:space="preserve"> students. Each user </w:t>
      </w:r>
      <w:del w:id="187" w:author="Michael Forkey" w:date="2017-12-17T21:11:00Z">
        <w:r w:rsidRPr="00B70B0E" w:rsidDel="007D4D72">
          <w:rPr>
            <w:rFonts w:ascii="Segoe UI" w:hAnsi="Segoe UI" w:cs="Segoe UI"/>
            <w:color w:val="000000" w:themeColor="text1"/>
          </w:rPr>
          <w:delText xml:space="preserve">can </w:delText>
        </w:r>
      </w:del>
      <w:ins w:id="188" w:author="Michael Forkey" w:date="2017-12-17T21:11:00Z">
        <w:r w:rsidR="007D4D72">
          <w:rPr>
            <w:rFonts w:ascii="Segoe UI" w:hAnsi="Segoe UI" w:cs="Segoe UI"/>
            <w:color w:val="000000" w:themeColor="text1"/>
          </w:rPr>
          <w:t>may</w:t>
        </w:r>
        <w:r w:rsidR="007D4D72" w:rsidRPr="00B70B0E">
          <w:rPr>
            <w:rFonts w:ascii="Segoe UI" w:hAnsi="Segoe UI" w:cs="Segoe UI"/>
            <w:color w:val="000000" w:themeColor="text1"/>
          </w:rPr>
          <w:t xml:space="preserve"> </w:t>
        </w:r>
      </w:ins>
      <w:r w:rsidRPr="00B70B0E">
        <w:rPr>
          <w:rFonts w:ascii="Segoe UI" w:hAnsi="Segoe UI" w:cs="Segoe UI"/>
          <w:color w:val="000000" w:themeColor="text1"/>
        </w:rPr>
        <w:t xml:space="preserve">perform similar actions, but for different reasons. </w:t>
      </w:r>
    </w:p>
    <w:p w14:paraId="5D2CE8E9" w14:textId="2B41FBF1" w:rsidR="000B69D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For example, a teacher may want to highlight a test deadline for his or her students. A student may want to set reminders about a test or homework deadline throughout the week. Another term for calendar manager would be "end user."</w:t>
      </w:r>
    </w:p>
    <w:p w14:paraId="1EF01E9E" w14:textId="77777777"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3.1.1.1 Design Concerns</w:t>
      </w:r>
    </w:p>
    <w:p w14:paraId="7CD3636B" w14:textId="77777777" w:rsidR="000B69D8" w:rsidRPr="00B70B0E" w:rsidRDefault="7CA12210" w:rsidP="7CA12210">
      <w:pPr>
        <w:numPr>
          <w:ilvl w:val="0"/>
          <w:numId w:val="19"/>
        </w:numPr>
        <w:spacing w:before="100" w:beforeAutospacing="1" w:after="100" w:afterAutospacing="1" w:line="240" w:lineRule="auto"/>
        <w:rPr>
          <w:rFonts w:ascii="Segoe UI" w:hAnsi="Segoe UI" w:cs="Segoe UI"/>
          <w:color w:val="000000" w:themeColor="text1"/>
        </w:rPr>
      </w:pPr>
      <w:commentRangeStart w:id="189"/>
      <w:r w:rsidRPr="00B70B0E">
        <w:rPr>
          <w:rFonts w:ascii="Segoe UI" w:hAnsi="Segoe UI" w:cs="Segoe UI"/>
          <w:color w:val="000000" w:themeColor="text1"/>
        </w:rPr>
        <w:t xml:space="preserve">Calendar managers should </w:t>
      </w:r>
      <w:commentRangeEnd w:id="189"/>
      <w:r w:rsidR="007D4D72">
        <w:rPr>
          <w:rStyle w:val="CommentReference"/>
        </w:rPr>
        <w:commentReference w:id="189"/>
      </w:r>
      <w:r w:rsidRPr="00B70B0E">
        <w:rPr>
          <w:rFonts w:ascii="Segoe UI" w:hAnsi="Segoe UI" w:cs="Segoe UI"/>
          <w:color w:val="000000" w:themeColor="text1"/>
        </w:rPr>
        <w:t>be able to view a calendar with their scheduled assignments and events.</w:t>
      </w:r>
    </w:p>
    <w:p w14:paraId="5499FFC6" w14:textId="2F1236FD"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set reminders for their assignments, so they won't forget.</w:t>
      </w:r>
    </w:p>
    <w:p w14:paraId="32F62B2B"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see a prioritized list of their assignments to increase their productivity.</w:t>
      </w:r>
    </w:p>
    <w:p w14:paraId="28E2DB1A"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use their existing calendar application in conjunction with ours.</w:t>
      </w:r>
    </w:p>
    <w:p w14:paraId="21FC3D0E"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change settings according to their preference.</w:t>
      </w:r>
    </w:p>
    <w:p w14:paraId="64BEF5EF"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import assignments from I-Learn.</w:t>
      </w:r>
    </w:p>
    <w:p w14:paraId="0CEDC657"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have their data be secure and only accessible by them.</w:t>
      </w:r>
    </w:p>
    <w:p w14:paraId="77DE2BC8" w14:textId="77777777" w:rsidR="00E77A01" w:rsidRPr="00B70B0E" w:rsidRDefault="00E77A01">
      <w:pPr>
        <w:rPr>
          <w:rFonts w:ascii="Segoe UI" w:eastAsia="Times New Roman" w:hAnsi="Segoe UI" w:cs="Segoe UI"/>
          <w:b/>
          <w:bCs/>
          <w:color w:val="000000" w:themeColor="text1"/>
          <w:sz w:val="30"/>
          <w:szCs w:val="30"/>
        </w:rPr>
      </w:pPr>
      <w:r w:rsidRPr="00B70B0E">
        <w:rPr>
          <w:rFonts w:ascii="Segoe UI" w:hAnsi="Segoe UI" w:cs="Segoe UI"/>
          <w:color w:val="000000" w:themeColor="text1"/>
          <w:sz w:val="30"/>
          <w:szCs w:val="30"/>
        </w:rPr>
        <w:br w:type="page"/>
      </w:r>
    </w:p>
    <w:p w14:paraId="74F4E335" w14:textId="41F5AC45" w:rsidR="000B69D8"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90" w:name="_Toc501044182"/>
      <w:bookmarkStart w:id="191" w:name="_Toc501046776"/>
      <w:bookmarkStart w:id="192" w:name="_Toc501050138"/>
      <w:bookmarkStart w:id="193" w:name="_Toc501053170"/>
      <w:bookmarkStart w:id="194" w:name="_Toc501053690"/>
      <w:bookmarkStart w:id="195" w:name="_Toc501051983"/>
      <w:bookmarkStart w:id="196" w:name="_Toc501049753"/>
      <w:bookmarkStart w:id="197" w:name="_Toc501141992"/>
      <w:r w:rsidRPr="00B70B0E">
        <w:rPr>
          <w:rFonts w:ascii="Segoe UI" w:hAnsi="Segoe UI" w:cs="Segoe UI"/>
          <w:color w:val="000000" w:themeColor="text1"/>
          <w:sz w:val="30"/>
          <w:szCs w:val="30"/>
        </w:rPr>
        <w:lastRenderedPageBreak/>
        <w:t>3.1.</w:t>
      </w:r>
      <w:r w:rsidR="00561844" w:rsidRPr="00B70B0E">
        <w:rPr>
          <w:rFonts w:ascii="Segoe UI" w:hAnsi="Segoe UI" w:cs="Segoe UI"/>
          <w:color w:val="000000" w:themeColor="text1"/>
          <w:sz w:val="30"/>
          <w:szCs w:val="30"/>
        </w:rPr>
        <w:t>2</w:t>
      </w:r>
      <w:r w:rsidRPr="00B70B0E">
        <w:rPr>
          <w:rFonts w:ascii="Segoe UI" w:hAnsi="Segoe UI" w:cs="Segoe UI"/>
          <w:color w:val="000000" w:themeColor="text1"/>
          <w:sz w:val="30"/>
          <w:szCs w:val="30"/>
        </w:rPr>
        <w:t xml:space="preserve"> Technical Support</w:t>
      </w:r>
      <w:bookmarkEnd w:id="190"/>
      <w:bookmarkEnd w:id="191"/>
      <w:bookmarkEnd w:id="192"/>
      <w:bookmarkEnd w:id="193"/>
      <w:bookmarkEnd w:id="194"/>
      <w:bookmarkEnd w:id="195"/>
      <w:bookmarkEnd w:id="196"/>
      <w:bookmarkEnd w:id="197"/>
    </w:p>
    <w:p w14:paraId="71BD6BFA" w14:textId="77777777" w:rsidR="000B69D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Technical Support are those that will be helping calendar managers to troubleshoot problems that may arise with using the calendar application.</w:t>
      </w:r>
    </w:p>
    <w:p w14:paraId="0AE43C40" w14:textId="3A95E2B0"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3.1.</w:t>
      </w:r>
      <w:r w:rsidR="00561844" w:rsidRPr="00B70B0E">
        <w:rPr>
          <w:rFonts w:ascii="Segoe UI" w:hAnsi="Segoe UI" w:cs="Segoe UI"/>
          <w:color w:val="000000" w:themeColor="text1"/>
        </w:rPr>
        <w:t>2</w:t>
      </w:r>
      <w:r w:rsidRPr="00B70B0E">
        <w:rPr>
          <w:rFonts w:ascii="Segoe UI" w:hAnsi="Segoe UI" w:cs="Segoe UI"/>
          <w:color w:val="000000" w:themeColor="text1"/>
        </w:rPr>
        <w:t>.1 Design Concerns</w:t>
      </w:r>
    </w:p>
    <w:p w14:paraId="257B18A1" w14:textId="22E7D1DD" w:rsidR="005A72A6" w:rsidRPr="00B70B0E" w:rsidRDefault="7CA12210" w:rsidP="7CA12210">
      <w:pPr>
        <w:numPr>
          <w:ilvl w:val="0"/>
          <w:numId w:val="22"/>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Technical support should know how the interactions between the user and the calendar application take place, including both the correct and incorrect usages.</w:t>
      </w:r>
    </w:p>
    <w:p w14:paraId="6B7E5E93" w14:textId="77777777" w:rsidR="000B69D8" w:rsidRPr="00B70B0E" w:rsidRDefault="000B69D8">
      <w:pPr>
        <w:rPr>
          <w:rFonts w:ascii="Segoe UI" w:eastAsia="Times New Roman" w:hAnsi="Segoe UI" w:cs="Segoe UI"/>
          <w:b/>
          <w:bCs/>
          <w:color w:val="000000" w:themeColor="text1"/>
          <w:sz w:val="36"/>
          <w:szCs w:val="36"/>
        </w:rPr>
      </w:pPr>
      <w:r w:rsidRPr="00B70B0E">
        <w:rPr>
          <w:rFonts w:ascii="Segoe UI" w:hAnsi="Segoe UI" w:cs="Segoe UI"/>
          <w:color w:val="000000" w:themeColor="text1"/>
        </w:rPr>
        <w:br w:type="page"/>
      </w:r>
    </w:p>
    <w:p w14:paraId="4EDDEA68" w14:textId="77777777" w:rsidR="000B69D8"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98" w:name="_Toc501044183"/>
      <w:bookmarkStart w:id="199" w:name="_Toc501046777"/>
      <w:bookmarkStart w:id="200" w:name="_Toc501050139"/>
      <w:bookmarkStart w:id="201" w:name="_Toc501053171"/>
      <w:bookmarkStart w:id="202" w:name="_Toc501053691"/>
      <w:bookmarkStart w:id="203" w:name="_Toc501051984"/>
      <w:bookmarkStart w:id="204" w:name="_Toc501049754"/>
      <w:bookmarkStart w:id="205" w:name="_Toc501141993"/>
      <w:r w:rsidRPr="00B70B0E">
        <w:rPr>
          <w:rFonts w:ascii="Segoe UI" w:hAnsi="Segoe UI" w:cs="Segoe UI"/>
          <w:color w:val="000000" w:themeColor="text1"/>
        </w:rPr>
        <w:lastRenderedPageBreak/>
        <w:t>3.2 Use Case Tables and Descriptions</w:t>
      </w:r>
      <w:bookmarkEnd w:id="198"/>
      <w:bookmarkEnd w:id="199"/>
      <w:bookmarkEnd w:id="200"/>
      <w:bookmarkEnd w:id="201"/>
      <w:bookmarkEnd w:id="202"/>
      <w:bookmarkEnd w:id="203"/>
      <w:bookmarkEnd w:id="204"/>
      <w:bookmarkEnd w:id="205"/>
    </w:p>
    <w:p w14:paraId="32767F09" w14:textId="77777777" w:rsidR="000B69D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Use cases provide design entities that show the interactions between the actors or personas and the system that are required. The following table is employed as a template to describe use cases in section 3.2. The left side of the table remains the same, while the right provides a description of the text that will be filled in according to the particular use case.</w:t>
      </w:r>
    </w:p>
    <w:p w14:paraId="06F43B4A" w14:textId="77777777"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commentRangeStart w:id="206"/>
      <w:r w:rsidRPr="00B70B0E">
        <w:rPr>
          <w:rFonts w:ascii="Segoe UI" w:hAnsi="Segoe UI" w:cs="Segoe UI"/>
          <w:color w:val="000000" w:themeColor="text1"/>
        </w:rPr>
        <w:t>3.2.0.0 Use Case Template</w:t>
      </w:r>
      <w:commentRangeEnd w:id="206"/>
      <w:r w:rsidR="009946AC">
        <w:rPr>
          <w:rStyle w:val="CommentReference"/>
          <w:rFonts w:asciiTheme="minorHAnsi" w:eastAsiaTheme="minorEastAsia" w:hAnsiTheme="minorHAnsi" w:cstheme="minorBidi"/>
          <w:b w:val="0"/>
          <w:bCs w:val="0"/>
        </w:rPr>
        <w:commentReference w:id="206"/>
      </w:r>
    </w:p>
    <w:tbl>
      <w:tblPr>
        <w:tblW w:w="13320" w:type="dxa"/>
        <w:tblCellMar>
          <w:top w:w="15" w:type="dxa"/>
          <w:left w:w="15" w:type="dxa"/>
          <w:bottom w:w="15" w:type="dxa"/>
          <w:right w:w="15" w:type="dxa"/>
        </w:tblCellMar>
        <w:tblLook w:val="04A0" w:firstRow="1" w:lastRow="0" w:firstColumn="1" w:lastColumn="0" w:noHBand="0" w:noVBand="1"/>
      </w:tblPr>
      <w:tblGrid>
        <w:gridCol w:w="2843"/>
        <w:gridCol w:w="10477"/>
      </w:tblGrid>
      <w:tr w:rsidR="000B69D8" w:rsidRPr="00B70B0E" w14:paraId="0894A18F"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3024" w14:textId="77777777" w:rsidR="000B69D8"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AAC000" w14:textId="77777777" w:rsidR="000B69D8"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0B69D8" w:rsidRPr="00B70B0E" w14:paraId="4D2D79A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06B175"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D2AC6C"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w:t>
            </w:r>
            <w:commentRangeStart w:id="207"/>
            <w:r w:rsidRPr="00B70B0E">
              <w:rPr>
                <w:rFonts w:ascii="Segoe UI" w:hAnsi="Segoe UI" w:cs="Segoe UI"/>
                <w:color w:val="000000" w:themeColor="text1"/>
              </w:rPr>
              <w:t xml:space="preserve">Screenshot/Mockup will contain a graphical illustration </w:t>
            </w:r>
            <w:commentRangeEnd w:id="207"/>
            <w:r w:rsidR="007C534B">
              <w:rPr>
                <w:rStyle w:val="CommentReference"/>
              </w:rPr>
              <w:commentReference w:id="207"/>
            </w:r>
            <w:r w:rsidRPr="00B70B0E">
              <w:rPr>
                <w:rFonts w:ascii="Segoe UI" w:hAnsi="Segoe UI" w:cs="Segoe UI"/>
                <w:color w:val="000000" w:themeColor="text1"/>
              </w:rPr>
              <w:t>which will show an overlay of the use case under consideration.</w:t>
            </w:r>
          </w:p>
        </w:tc>
      </w:tr>
      <w:tr w:rsidR="000B69D8" w:rsidRPr="00B70B0E" w14:paraId="05610E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A20F3B"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2F3069"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page title is the </w:t>
            </w:r>
            <w:commentRangeStart w:id="208"/>
            <w:r w:rsidRPr="00B70B0E">
              <w:rPr>
                <w:rFonts w:ascii="Segoe UI" w:hAnsi="Segoe UI" w:cs="Segoe UI"/>
                <w:color w:val="000000" w:themeColor="text1"/>
              </w:rPr>
              <w:t xml:space="preserve">title of the web page </w:t>
            </w:r>
            <w:commentRangeEnd w:id="208"/>
            <w:r w:rsidR="007C534B">
              <w:rPr>
                <w:rStyle w:val="CommentReference"/>
              </w:rPr>
              <w:commentReference w:id="208"/>
            </w:r>
            <w:r w:rsidRPr="00B70B0E">
              <w:rPr>
                <w:rFonts w:ascii="Segoe UI" w:hAnsi="Segoe UI" w:cs="Segoe UI"/>
                <w:color w:val="000000" w:themeColor="text1"/>
              </w:rPr>
              <w:t>corresponding to the use case or "N/A" if not applicable.</w:t>
            </w:r>
          </w:p>
        </w:tc>
      </w:tr>
      <w:tr w:rsidR="000B69D8" w:rsidRPr="00B70B0E" w14:paraId="63F15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68B81E"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6C61D2" w14:textId="77777777" w:rsidR="000B69D8" w:rsidRPr="00B70B0E" w:rsidRDefault="7CA12210" w:rsidP="7CA12210">
            <w:pPr>
              <w:spacing w:after="240"/>
              <w:rPr>
                <w:rFonts w:ascii="Segoe UI" w:hAnsi="Segoe UI" w:cs="Segoe UI"/>
                <w:color w:val="000000" w:themeColor="text1"/>
              </w:rPr>
            </w:pPr>
            <w:commentRangeStart w:id="209"/>
            <w:r w:rsidRPr="00B70B0E">
              <w:rPr>
                <w:rFonts w:ascii="Segoe UI" w:hAnsi="Segoe UI" w:cs="Segoe UI"/>
                <w:color w:val="000000" w:themeColor="text1"/>
              </w:rPr>
              <w:t>Robert Nelson</w:t>
            </w:r>
            <w:commentRangeEnd w:id="209"/>
            <w:r w:rsidR="007C534B">
              <w:rPr>
                <w:rStyle w:val="CommentReference"/>
              </w:rPr>
              <w:commentReference w:id="209"/>
            </w:r>
          </w:p>
        </w:tc>
      </w:tr>
      <w:tr w:rsidR="000B69D8" w:rsidRPr="00B70B0E" w14:paraId="6183CF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40865"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2DFE2" w14:textId="2B02706B" w:rsidR="000B69D8" w:rsidRPr="00B70B0E" w:rsidRDefault="7CA12210" w:rsidP="7CA12210">
            <w:pPr>
              <w:spacing w:after="240"/>
              <w:rPr>
                <w:rFonts w:ascii="Segoe UI" w:hAnsi="Segoe UI" w:cs="Segoe UI"/>
                <w:color w:val="000000" w:themeColor="text1"/>
              </w:rPr>
            </w:pPr>
            <w:commentRangeStart w:id="210"/>
            <w:r w:rsidRPr="00B70B0E">
              <w:rPr>
                <w:rFonts w:ascii="Segoe UI" w:hAnsi="Segoe UI" w:cs="Segoe UI"/>
                <w:color w:val="000000" w:themeColor="text1"/>
              </w:rPr>
              <w:t>Process</w:t>
            </w:r>
            <w:commentRangeEnd w:id="210"/>
            <w:r w:rsidR="007C534B">
              <w:rPr>
                <w:rStyle w:val="CommentReference"/>
              </w:rPr>
              <w:commentReference w:id="210"/>
            </w:r>
          </w:p>
        </w:tc>
      </w:tr>
      <w:tr w:rsidR="000B69D8" w:rsidRPr="00B70B0E" w14:paraId="7F9F70D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CBE70"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285B0"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description of why the element exists. The purpose attribute shall provide the rationale for the creation of the element.</w:t>
            </w:r>
          </w:p>
        </w:tc>
      </w:tr>
      <w:tr w:rsidR="000B69D8" w:rsidRPr="00B70B0E" w14:paraId="399703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932B7"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DB4FF4"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Parent User Story links to the higher-level use case that is parent to a particular use case.</w:t>
            </w:r>
          </w:p>
        </w:tc>
      </w:tr>
      <w:tr w:rsidR="000B69D8" w:rsidRPr="00B70B0E" w14:paraId="1680903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67967D"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5259C" w14:textId="77777777" w:rsidR="000B69D8" w:rsidRPr="00B70B0E" w:rsidRDefault="7CA12210" w:rsidP="7CA12210">
            <w:pPr>
              <w:spacing w:after="240"/>
              <w:rPr>
                <w:rFonts w:ascii="Segoe UI" w:hAnsi="Segoe UI" w:cs="Segoe UI"/>
                <w:color w:val="000000" w:themeColor="text1"/>
              </w:rPr>
            </w:pPr>
            <w:commentRangeStart w:id="211"/>
            <w:r w:rsidRPr="00B70B0E">
              <w:rPr>
                <w:rFonts w:ascii="Segoe UI" w:hAnsi="Segoe UI" w:cs="Segoe UI"/>
                <w:color w:val="000000" w:themeColor="text1"/>
              </w:rPr>
              <w:t>The stakeholders that the use case pertains to.</w:t>
            </w:r>
            <w:commentRangeEnd w:id="211"/>
            <w:r w:rsidR="007C534B">
              <w:rPr>
                <w:rStyle w:val="CommentReference"/>
              </w:rPr>
              <w:commentReference w:id="211"/>
            </w:r>
          </w:p>
        </w:tc>
      </w:tr>
      <w:tr w:rsidR="000B69D8" w:rsidRPr="00B70B0E" w14:paraId="1D25E35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A4156"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95D87"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conditions, procedures, and requirements to be completed before the use case may be attempted.</w:t>
            </w:r>
          </w:p>
        </w:tc>
      </w:tr>
      <w:tr w:rsidR="000B69D8" w:rsidRPr="00B70B0E" w14:paraId="674BFFD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FCF55"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11CF57"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conditions, procedures, and requirements to be completed upon termination of the use case.</w:t>
            </w:r>
          </w:p>
        </w:tc>
      </w:tr>
      <w:tr w:rsidR="000B69D8" w:rsidRPr="00B70B0E" w14:paraId="40221E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A1CC24"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16B66"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Additional references either inside this document or external references.</w:t>
            </w:r>
          </w:p>
        </w:tc>
      </w:tr>
      <w:tr w:rsidR="000B69D8" w:rsidRPr="00B70B0E" w14:paraId="3FC9FE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FC6E7A"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468B"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reference to the section in Software Requirements Specification pertaining to the use case.</w:t>
            </w:r>
          </w:p>
        </w:tc>
      </w:tr>
      <w:tr w:rsidR="000B69D8" w:rsidRPr="00B70B0E" w14:paraId="4418E8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B9421"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AE7DB1"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complete description of the process and interactions that take place in the use case. These interactions include design concerns, requirements, and design attributes. The description/notes section also contains any additional notes and requirements pertaining to the use case.</w:t>
            </w:r>
          </w:p>
        </w:tc>
      </w:tr>
    </w:tbl>
    <w:p w14:paraId="0AAEE4CA" w14:textId="77777777"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commentRangeStart w:id="212"/>
      <w:r w:rsidRPr="00B70B0E">
        <w:rPr>
          <w:rFonts w:ascii="Segoe UI" w:hAnsi="Segoe UI" w:cs="Segoe UI"/>
          <w:color w:val="000000" w:themeColor="text1"/>
        </w:rPr>
        <w:t>3.2.0.1 Error Handling</w:t>
      </w:r>
      <w:commentRangeEnd w:id="212"/>
      <w:r w:rsidR="009946AC">
        <w:rPr>
          <w:rStyle w:val="CommentReference"/>
          <w:rFonts w:asciiTheme="minorHAnsi" w:eastAsiaTheme="minorEastAsia" w:hAnsiTheme="minorHAnsi" w:cstheme="minorBidi"/>
          <w:b w:val="0"/>
          <w:bCs w:val="0"/>
        </w:rPr>
        <w:commentReference w:id="212"/>
      </w:r>
    </w:p>
    <w:p w14:paraId="728BD9AB" w14:textId="77777777" w:rsidR="000B69D8"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 xml:space="preserve">As a general policy any input received from the user interface </w:t>
      </w:r>
      <w:commentRangeStart w:id="213"/>
      <w:r w:rsidRPr="00B70B0E">
        <w:rPr>
          <w:rFonts w:ascii="Segoe UI" w:hAnsi="Segoe UI" w:cs="Segoe UI"/>
          <w:color w:val="000000" w:themeColor="text1"/>
        </w:rPr>
        <w:t xml:space="preserve">will be validated </w:t>
      </w:r>
      <w:commentRangeEnd w:id="213"/>
      <w:r w:rsidR="000F5284">
        <w:rPr>
          <w:rStyle w:val="CommentReference"/>
          <w:rFonts w:asciiTheme="minorHAnsi" w:eastAsiaTheme="minorEastAsia" w:hAnsiTheme="minorHAnsi" w:cstheme="minorBidi"/>
        </w:rPr>
        <w:commentReference w:id="213"/>
      </w:r>
      <w:commentRangeStart w:id="214"/>
      <w:r w:rsidRPr="00B70B0E">
        <w:rPr>
          <w:rFonts w:ascii="Segoe UI" w:hAnsi="Segoe UI" w:cs="Segoe UI"/>
          <w:color w:val="000000" w:themeColor="text1"/>
        </w:rPr>
        <w:t>to prevent injection attempts</w:t>
      </w:r>
      <w:commentRangeEnd w:id="214"/>
      <w:r w:rsidR="000F5284">
        <w:rPr>
          <w:rStyle w:val="CommentReference"/>
          <w:rFonts w:asciiTheme="minorHAnsi" w:eastAsiaTheme="minorEastAsia" w:hAnsiTheme="minorHAnsi" w:cstheme="minorBidi"/>
        </w:rPr>
        <w:commentReference w:id="214"/>
      </w:r>
      <w:r w:rsidRPr="00B70B0E">
        <w:rPr>
          <w:rFonts w:ascii="Segoe UI" w:hAnsi="Segoe UI" w:cs="Segoe UI"/>
          <w:color w:val="000000" w:themeColor="text1"/>
        </w:rPr>
        <w:t>. Any unexpected input will display an error message that explains the error encountered. Use cases will explain specific error handling situations.</w:t>
      </w:r>
    </w:p>
    <w:p w14:paraId="5C57AE46" w14:textId="7A2A6F7A"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sz w:val="30"/>
          <w:szCs w:val="30"/>
        </w:rPr>
      </w:pPr>
      <w:r w:rsidRPr="00B70B0E">
        <w:rPr>
          <w:rFonts w:ascii="Segoe UI" w:hAnsi="Segoe UI" w:cs="Segoe UI"/>
          <w:color w:val="000000" w:themeColor="text1"/>
          <w:sz w:val="30"/>
          <w:szCs w:val="30"/>
        </w:rPr>
        <w:t xml:space="preserve"> </w:t>
      </w:r>
      <w:bookmarkStart w:id="215" w:name="_Toc501141994"/>
      <w:r w:rsidRPr="00B70B0E">
        <w:rPr>
          <w:rFonts w:ascii="Segoe UI" w:hAnsi="Segoe UI" w:cs="Segoe UI"/>
          <w:color w:val="000000" w:themeColor="text1"/>
          <w:sz w:val="30"/>
          <w:szCs w:val="30"/>
        </w:rPr>
        <w:t>3.2.1 Calendar Display</w:t>
      </w:r>
      <w:bookmarkStart w:id="216" w:name="_Toc501044184"/>
      <w:bookmarkStart w:id="217" w:name="_Toc501046778"/>
      <w:bookmarkStart w:id="218" w:name="_Toc501050140"/>
      <w:bookmarkStart w:id="219" w:name="_Toc501053172"/>
      <w:bookmarkStart w:id="220" w:name="_Toc501053692"/>
      <w:bookmarkStart w:id="221" w:name="_Toc501051985"/>
      <w:bookmarkStart w:id="222" w:name="_Toc501049755"/>
      <w:bookmarkEnd w:id="215"/>
      <w:bookmarkEnd w:id="216"/>
      <w:bookmarkEnd w:id="217"/>
      <w:bookmarkEnd w:id="218"/>
      <w:bookmarkEnd w:id="219"/>
      <w:bookmarkEnd w:id="220"/>
      <w:bookmarkEnd w:id="221"/>
      <w:bookmarkEnd w:id="222"/>
    </w:p>
    <w:p w14:paraId="0CEF0880" w14:textId="77777777" w:rsidR="00B226FE" w:rsidRPr="00B70B0E" w:rsidRDefault="001213E2" w:rsidP="00FB0B14">
      <w:pPr>
        <w:rPr>
          <w:rFonts w:ascii="Segoe UI" w:hAnsi="Segoe UI" w:cs="Segoe UI"/>
          <w:b/>
          <w:bCs/>
          <w:color w:val="000000" w:themeColor="text1"/>
        </w:rPr>
      </w:pPr>
      <w:bookmarkStart w:id="223" w:name="_Toc501008165"/>
      <w:bookmarkStart w:id="224" w:name="_Toc501044142"/>
      <w:bookmarkStart w:id="225" w:name="_Toc501046735"/>
      <w:bookmarkStart w:id="226" w:name="_Toc501050097"/>
      <w:bookmarkStart w:id="227" w:name="_Toc501053115"/>
      <w:bookmarkStart w:id="228" w:name="_Toc501053634"/>
      <w:bookmarkStart w:id="229" w:name="_Toc501051927"/>
      <w:bookmarkStart w:id="230" w:name="_Toc501049697"/>
      <w:commentRangeStart w:id="231"/>
      <w:r w:rsidRPr="00B70B0E">
        <w:rPr>
          <w:rFonts w:ascii="Segoe UI" w:hAnsi="Segoe UI" w:cs="Segoe UI"/>
          <w:noProof/>
        </w:rPr>
        <w:lastRenderedPageBreak/>
        <w:drawing>
          <wp:inline distT="0" distB="0" distL="0" distR="0" wp14:anchorId="21AFC42C" wp14:editId="68FF2C65">
            <wp:extent cx="8569345" cy="5019415"/>
            <wp:effectExtent l="0" t="0" r="3175" b="0"/>
            <wp:docPr id="2948230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69345" cy="5019415"/>
                    </a:xfrm>
                    <a:prstGeom prst="rect">
                      <a:avLst/>
                    </a:prstGeom>
                  </pic:spPr>
                </pic:pic>
              </a:graphicData>
            </a:graphic>
          </wp:inline>
        </w:drawing>
      </w:r>
      <w:commentRangeEnd w:id="231"/>
      <w:r w:rsidR="000F5284">
        <w:rPr>
          <w:rStyle w:val="CommentReference"/>
        </w:rPr>
        <w:commentReference w:id="231"/>
      </w:r>
    </w:p>
    <w:p w14:paraId="3FA19F7F" w14:textId="4072BDFA" w:rsidR="450D64C2" w:rsidRPr="00B70B0E" w:rsidRDefault="001213E2" w:rsidP="00FB0B14">
      <w:pPr>
        <w:rPr>
          <w:rFonts w:ascii="Segoe UI" w:hAnsi="Segoe UI" w:cs="Segoe UI"/>
          <w:b/>
          <w:bCs/>
          <w:color w:val="000000" w:themeColor="text1"/>
        </w:rPr>
      </w:pPr>
      <w:bookmarkStart w:id="232" w:name="_Toc501142153"/>
      <w:r w:rsidRPr="00B70B0E">
        <w:rPr>
          <w:rFonts w:ascii="Segoe UI" w:hAnsi="Segoe UI" w:cs="Segoe UI"/>
          <w:b/>
          <w:bCs/>
          <w:color w:val="000000" w:themeColor="text1"/>
        </w:rPr>
        <w:t xml:space="preserve">Figure </w:t>
      </w:r>
      <w:r w:rsidR="008840FF" w:rsidRPr="00B70B0E">
        <w:rPr>
          <w:rFonts w:ascii="Segoe UI" w:hAnsi="Segoe UI" w:cs="Segoe UI"/>
        </w:rPr>
        <w:fldChar w:fldCharType="begin"/>
      </w:r>
      <w:r w:rsidR="008840FF" w:rsidRPr="00B70B0E">
        <w:rPr>
          <w:rFonts w:ascii="Segoe UI" w:hAnsi="Segoe UI" w:cs="Segoe UI"/>
          <w:b/>
          <w:color w:val="000000" w:themeColor="text1"/>
        </w:rPr>
        <w:instrText xml:space="preserve"> SEQ Figure \* ARABIC </w:instrText>
      </w:r>
      <w:r w:rsidR="008840FF"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w:t>
      </w:r>
      <w:r w:rsidR="008840FF" w:rsidRPr="00B70B0E">
        <w:rPr>
          <w:rFonts w:ascii="Segoe UI" w:hAnsi="Segoe UI" w:cs="Segoe UI"/>
        </w:rPr>
        <w:fldChar w:fldCharType="end"/>
      </w:r>
      <w:r w:rsidRPr="00B70B0E">
        <w:rPr>
          <w:rFonts w:ascii="Segoe UI" w:hAnsi="Segoe UI" w:cs="Segoe UI"/>
          <w:b/>
          <w:bCs/>
          <w:color w:val="000000" w:themeColor="text1"/>
        </w:rPr>
        <w:t xml:space="preserve"> - Calendar Display UML Communication Diagram</w:t>
      </w:r>
      <w:bookmarkEnd w:id="223"/>
      <w:bookmarkEnd w:id="224"/>
      <w:bookmarkEnd w:id="225"/>
      <w:bookmarkEnd w:id="226"/>
      <w:bookmarkEnd w:id="227"/>
      <w:bookmarkEnd w:id="228"/>
      <w:bookmarkEnd w:id="229"/>
      <w:bookmarkEnd w:id="230"/>
      <w:bookmarkEnd w:id="232"/>
    </w:p>
    <w:p w14:paraId="2D6312BB" w14:textId="46F94894" w:rsidR="00B84087" w:rsidRPr="00B70B0E" w:rsidRDefault="7CA12210" w:rsidP="7CA12210">
      <w:pPr>
        <w:spacing w:after="240" w:line="240" w:lineRule="auto"/>
        <w:rPr>
          <w:rFonts w:ascii="Segoe UI" w:eastAsia="Times New Roman" w:hAnsi="Segoe UI" w:cs="Segoe UI"/>
          <w:color w:val="000000" w:themeColor="text1"/>
          <w:sz w:val="24"/>
          <w:szCs w:val="24"/>
        </w:rPr>
      </w:pPr>
      <w:commentRangeStart w:id="233"/>
      <w:r w:rsidRPr="00B70B0E">
        <w:rPr>
          <w:rFonts w:ascii="Segoe UI" w:eastAsia="Times New Roman" w:hAnsi="Segoe UI" w:cs="Segoe UI"/>
          <w:color w:val="000000" w:themeColor="text1"/>
          <w:sz w:val="24"/>
          <w:szCs w:val="24"/>
        </w:rPr>
        <w:t>Design Concerns Addressed:</w:t>
      </w:r>
      <w:commentRangeEnd w:id="233"/>
      <w:r w:rsidR="005D2BC4">
        <w:rPr>
          <w:rStyle w:val="CommentReference"/>
        </w:rPr>
        <w:commentReference w:id="233"/>
      </w:r>
    </w:p>
    <w:p w14:paraId="4CD25278" w14:textId="77777777" w:rsidR="00B84087" w:rsidRPr="00B70B0E" w:rsidRDefault="7CA12210" w:rsidP="7CA12210">
      <w:pPr>
        <w:numPr>
          <w:ilvl w:val="0"/>
          <w:numId w:val="10"/>
        </w:numPr>
        <w:spacing w:before="100" w:beforeAutospacing="1" w:after="100" w:afterAutospacing="1" w:line="240" w:lineRule="auto"/>
        <w:rPr>
          <w:rFonts w:ascii="Segoe UI" w:eastAsia="Times New Roman" w:hAnsi="Segoe UI" w:cs="Segoe UI"/>
          <w:color w:val="000000" w:themeColor="text1"/>
          <w:sz w:val="24"/>
          <w:szCs w:val="24"/>
        </w:rPr>
      </w:pPr>
      <w:commentRangeStart w:id="234"/>
      <w:r w:rsidRPr="00B70B0E">
        <w:rPr>
          <w:rFonts w:ascii="Segoe UI" w:eastAsia="Times New Roman" w:hAnsi="Segoe UI" w:cs="Segoe UI"/>
          <w:color w:val="000000" w:themeColor="text1"/>
          <w:sz w:val="24"/>
          <w:szCs w:val="24"/>
        </w:rPr>
        <w:lastRenderedPageBreak/>
        <w:t>Calendar</w:t>
      </w:r>
      <w:commentRangeEnd w:id="234"/>
      <w:r w:rsidR="00823764">
        <w:rPr>
          <w:rStyle w:val="CommentReference"/>
        </w:rPr>
        <w:commentReference w:id="234"/>
      </w:r>
      <w:r w:rsidRPr="00B70B0E">
        <w:rPr>
          <w:rFonts w:ascii="Segoe UI" w:eastAsia="Times New Roman" w:hAnsi="Segoe UI" w:cs="Segoe UI"/>
          <w:color w:val="000000" w:themeColor="text1"/>
          <w:sz w:val="24"/>
          <w:szCs w:val="24"/>
        </w:rPr>
        <w:t xml:space="preserve"> managers </w:t>
      </w:r>
      <w:commentRangeStart w:id="235"/>
      <w:r w:rsidRPr="00B70B0E">
        <w:rPr>
          <w:rFonts w:ascii="Segoe UI" w:eastAsia="Times New Roman" w:hAnsi="Segoe UI" w:cs="Segoe UI"/>
          <w:color w:val="000000" w:themeColor="text1"/>
          <w:sz w:val="24"/>
          <w:szCs w:val="24"/>
        </w:rPr>
        <w:t xml:space="preserve">should </w:t>
      </w:r>
      <w:commentRangeEnd w:id="235"/>
      <w:r w:rsidR="009946AC">
        <w:rPr>
          <w:rStyle w:val="CommentReference"/>
        </w:rPr>
        <w:commentReference w:id="235"/>
      </w:r>
      <w:r w:rsidRPr="00B70B0E">
        <w:rPr>
          <w:rFonts w:ascii="Segoe UI" w:eastAsia="Times New Roman" w:hAnsi="Segoe UI" w:cs="Segoe UI"/>
          <w:color w:val="000000" w:themeColor="text1"/>
          <w:sz w:val="24"/>
          <w:szCs w:val="24"/>
        </w:rPr>
        <w:t>be able to view a calendar with their scheduled assignments and events.</w:t>
      </w:r>
    </w:p>
    <w:p w14:paraId="3BB2AAD3"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50502356"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2D688D69"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Testers should understand the processes associated to test all aspects of the product.</w:t>
      </w:r>
    </w:p>
    <w:p w14:paraId="1F05AF97"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23BFACCE" w14:textId="77777777" w:rsidR="00B84087" w:rsidRPr="00B70B0E" w:rsidRDefault="00B84087">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7AF9BD02" w14:textId="3A7E8BA3" w:rsidR="00AC5030" w:rsidRPr="00B70B0E" w:rsidRDefault="7CA12210" w:rsidP="7CA12210">
      <w:pPr>
        <w:pStyle w:val="Heading4"/>
        <w:spacing w:before="360" w:beforeAutospacing="0" w:after="240" w:afterAutospacing="0"/>
        <w:rPr>
          <w:rFonts w:ascii="Segoe UI" w:hAnsi="Segoe UI" w:cs="Segoe UI"/>
          <w:color w:val="000000" w:themeColor="text1"/>
        </w:rPr>
      </w:pPr>
      <w:commentRangeStart w:id="236"/>
      <w:r w:rsidRPr="00B70B0E">
        <w:rPr>
          <w:rFonts w:ascii="Segoe UI" w:hAnsi="Segoe UI" w:cs="Segoe UI"/>
          <w:color w:val="000000" w:themeColor="text1"/>
        </w:rPr>
        <w:lastRenderedPageBreak/>
        <w:t xml:space="preserve">3.2.1.0 </w:t>
      </w:r>
      <w:commentRangeEnd w:id="236"/>
      <w:r w:rsidR="00F25602">
        <w:rPr>
          <w:rStyle w:val="CommentReference"/>
          <w:rFonts w:asciiTheme="minorHAnsi" w:eastAsiaTheme="minorEastAsia" w:hAnsiTheme="minorHAnsi" w:cstheme="minorBidi"/>
          <w:b w:val="0"/>
          <w:bCs w:val="0"/>
        </w:rPr>
        <w:commentReference w:id="236"/>
      </w:r>
      <w:r w:rsidRPr="00B70B0E">
        <w:rPr>
          <w:rFonts w:ascii="Segoe UI" w:hAnsi="Segoe UI" w:cs="Segoe UI"/>
          <w:color w:val="000000" w:themeColor="text1"/>
        </w:rPr>
        <w:t>Calendar Display: Load Home Screen</w:t>
      </w:r>
    </w:p>
    <w:tbl>
      <w:tblPr>
        <w:tblW w:w="13320" w:type="dxa"/>
        <w:tblCellMar>
          <w:top w:w="15" w:type="dxa"/>
          <w:left w:w="15" w:type="dxa"/>
          <w:bottom w:w="15" w:type="dxa"/>
          <w:right w:w="15" w:type="dxa"/>
        </w:tblCellMar>
        <w:tblLook w:val="04A0" w:firstRow="1" w:lastRow="0" w:firstColumn="1" w:lastColumn="0" w:noHBand="0" w:noVBand="1"/>
      </w:tblPr>
      <w:tblGrid>
        <w:gridCol w:w="2998"/>
        <w:gridCol w:w="10322"/>
      </w:tblGrid>
      <w:tr w:rsidR="00AC5030" w:rsidRPr="00B70B0E" w14:paraId="250533B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D4E1FF"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EDF9B"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AC5030" w:rsidRPr="00B70B0E" w14:paraId="4E41BC9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D0D34"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0AF708" w14:textId="77777777" w:rsidR="001D4AA8" w:rsidRPr="00B70B0E" w:rsidRDefault="00AC5030" w:rsidP="001D4AA8">
            <w:pPr>
              <w:keepNext/>
              <w:spacing w:after="240"/>
              <w:rPr>
                <w:rFonts w:ascii="Segoe UI" w:hAnsi="Segoe UI" w:cs="Segoe UI"/>
                <w:color w:val="000000" w:themeColor="text1"/>
              </w:rPr>
            </w:pPr>
            <w:r w:rsidRPr="00B70B0E">
              <w:rPr>
                <w:rFonts w:ascii="Segoe UI" w:hAnsi="Segoe UI" w:cs="Segoe UI"/>
                <w:noProof/>
              </w:rPr>
              <w:drawing>
                <wp:inline distT="0" distB="0" distL="0" distR="0" wp14:anchorId="6F05A140" wp14:editId="0330D8D6">
                  <wp:extent cx="4872353" cy="3495544"/>
                  <wp:effectExtent l="0" t="0" r="5080" b="0"/>
                  <wp:docPr id="1208346374" name="pictur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2353" cy="3495544"/>
                          </a:xfrm>
                          <a:prstGeom prst="rect">
                            <a:avLst/>
                          </a:prstGeom>
                        </pic:spPr>
                      </pic:pic>
                    </a:graphicData>
                  </a:graphic>
                </wp:inline>
              </w:drawing>
            </w:r>
          </w:p>
          <w:p w14:paraId="4B10600D" w14:textId="014C443B" w:rsidR="00AC5030" w:rsidRPr="00B70B0E" w:rsidRDefault="001D4AA8" w:rsidP="7CA12210">
            <w:pPr>
              <w:pStyle w:val="Caption"/>
              <w:rPr>
                <w:rFonts w:ascii="Segoe UI" w:hAnsi="Segoe UI" w:cs="Segoe UI"/>
                <w:b/>
                <w:bCs/>
                <w:color w:val="000000" w:themeColor="text1"/>
              </w:rPr>
            </w:pPr>
            <w:bookmarkStart w:id="237" w:name="_Toc501008166"/>
            <w:bookmarkStart w:id="238" w:name="_Toc501044143"/>
            <w:bookmarkStart w:id="239" w:name="_Toc501046736"/>
            <w:bookmarkStart w:id="240" w:name="_Toc501050098"/>
            <w:bookmarkStart w:id="241" w:name="_Toc501053116"/>
            <w:bookmarkStart w:id="242" w:name="_Toc501053635"/>
            <w:bookmarkStart w:id="243" w:name="_Toc501051928"/>
            <w:bookmarkStart w:id="244" w:name="_Toc501049698"/>
            <w:bookmarkStart w:id="245" w:name="_Toc501142154"/>
            <w:r w:rsidRPr="00B70B0E">
              <w:rPr>
                <w:rFonts w:ascii="Segoe UI" w:hAnsi="Segoe UI" w:cs="Segoe UI"/>
                <w:b/>
                <w:bCs/>
                <w:color w:val="000000" w:themeColor="text1"/>
              </w:rPr>
              <w:t xml:space="preserve">Figure </w:t>
            </w:r>
            <w:r w:rsidR="008840FF" w:rsidRPr="00B70B0E">
              <w:rPr>
                <w:rFonts w:ascii="Segoe UI" w:hAnsi="Segoe UI" w:cs="Segoe UI"/>
              </w:rPr>
              <w:fldChar w:fldCharType="begin"/>
            </w:r>
            <w:r w:rsidR="008840FF" w:rsidRPr="00B70B0E">
              <w:rPr>
                <w:rFonts w:ascii="Segoe UI" w:hAnsi="Segoe UI" w:cs="Segoe UI"/>
                <w:b/>
                <w:color w:val="000000" w:themeColor="text1"/>
              </w:rPr>
              <w:instrText xml:space="preserve"> SEQ Figure \* ARABIC </w:instrText>
            </w:r>
            <w:r w:rsidR="008840FF"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w:t>
            </w:r>
            <w:r w:rsidR="008840FF" w:rsidRPr="00B70B0E">
              <w:rPr>
                <w:rFonts w:ascii="Segoe UI" w:hAnsi="Segoe UI" w:cs="Segoe UI"/>
              </w:rPr>
              <w:fldChar w:fldCharType="end"/>
            </w:r>
            <w:r w:rsidRPr="00B70B0E">
              <w:rPr>
                <w:rFonts w:ascii="Segoe UI" w:hAnsi="Segoe UI" w:cs="Segoe UI"/>
                <w:b/>
                <w:bCs/>
                <w:color w:val="000000" w:themeColor="text1"/>
              </w:rPr>
              <w:t xml:space="preserve"> - Calendar Home Screen Mockup</w:t>
            </w:r>
            <w:bookmarkEnd w:id="237"/>
            <w:bookmarkEnd w:id="238"/>
            <w:bookmarkEnd w:id="239"/>
            <w:bookmarkEnd w:id="240"/>
            <w:bookmarkEnd w:id="241"/>
            <w:bookmarkEnd w:id="242"/>
            <w:bookmarkEnd w:id="243"/>
            <w:bookmarkEnd w:id="244"/>
            <w:bookmarkEnd w:id="245"/>
          </w:p>
        </w:tc>
      </w:tr>
      <w:tr w:rsidR="00AC5030" w:rsidRPr="00B70B0E" w14:paraId="68C125C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D064F"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7DE8B"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Home Page</w:t>
            </w:r>
          </w:p>
        </w:tc>
      </w:tr>
      <w:tr w:rsidR="00AC5030" w:rsidRPr="00B70B0E" w14:paraId="7A0CFBA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4293A"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3E7B4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w:t>
            </w:r>
          </w:p>
        </w:tc>
      </w:tr>
      <w:tr w:rsidR="00AC5030" w:rsidRPr="00B70B0E" w14:paraId="35772AE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F4F3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2E120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Users</w:t>
            </w:r>
          </w:p>
        </w:tc>
      </w:tr>
      <w:tr w:rsidR="00AC5030" w:rsidRPr="00B70B0E" w14:paraId="3307C6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4CF6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84ADA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compatible web browser such as Google Chrome, Firefox, Chromium, Safari, or Microsoft Edge.</w:t>
            </w:r>
          </w:p>
        </w:tc>
      </w:tr>
      <w:tr w:rsidR="00AC5030" w:rsidRPr="00B70B0E" w14:paraId="475DE24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B7223"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679D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Home Screen is displayed.</w:t>
            </w:r>
          </w:p>
        </w:tc>
      </w:tr>
      <w:tr w:rsidR="00AC5030" w:rsidRPr="00B70B0E" w14:paraId="2F6A6FD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BDE90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260DA" w14:textId="30603B29"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None</w:t>
            </w:r>
          </w:p>
        </w:tc>
      </w:tr>
      <w:tr w:rsidR="00AC5030" w:rsidRPr="00B70B0E" w14:paraId="6F8859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0C95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48163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3.2.2</w:t>
            </w:r>
          </w:p>
        </w:tc>
      </w:tr>
      <w:tr w:rsidR="00AC5030" w:rsidRPr="00B70B0E" w14:paraId="24AA2C3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F08F2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D6056" w14:textId="1C1B13EC"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1. The calendar user will navigate to the URL of the calendar website.</w:t>
            </w:r>
          </w:p>
          <w:p w14:paraId="3C378B8B" w14:textId="77777777"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2. The website's home page will be loaded and displayed.</w:t>
            </w:r>
            <w:r w:rsidR="4237D16A" w:rsidRPr="00B70B0E">
              <w:rPr>
                <w:rFonts w:ascii="Segoe UI" w:hAnsi="Segoe UI" w:cs="Segoe UI"/>
              </w:rPr>
              <w:br/>
            </w:r>
            <w:r w:rsidRPr="00B70B0E">
              <w:rPr>
                <w:rFonts w:ascii="Segoe UI" w:hAnsi="Segoe UI" w:cs="Segoe UI"/>
                <w:color w:val="000000" w:themeColor="text1"/>
              </w:rPr>
              <w:t>a. The home page will load the user's specific calendar if they are logged in.</w:t>
            </w:r>
            <w:r w:rsidR="4237D16A" w:rsidRPr="00B70B0E">
              <w:rPr>
                <w:rFonts w:ascii="Segoe UI" w:hAnsi="Segoe UI" w:cs="Segoe UI"/>
              </w:rPr>
              <w:br/>
            </w:r>
            <w:r w:rsidRPr="00B70B0E">
              <w:rPr>
                <w:rFonts w:ascii="Segoe UI" w:hAnsi="Segoe UI" w:cs="Segoe UI"/>
                <w:color w:val="000000" w:themeColor="text1"/>
              </w:rPr>
              <w:t>b. If the user has not logged in, then a default calendar will be loaded on screen.</w:t>
            </w:r>
            <w:r w:rsidR="4237D16A" w:rsidRPr="00B70B0E">
              <w:rPr>
                <w:rFonts w:ascii="Segoe UI" w:hAnsi="Segoe UI" w:cs="Segoe UI"/>
              </w:rPr>
              <w:br/>
            </w:r>
            <w:r w:rsidRPr="00B70B0E">
              <w:rPr>
                <w:rFonts w:ascii="Segoe UI" w:hAnsi="Segoe UI" w:cs="Segoe UI"/>
                <w:color w:val="000000" w:themeColor="text1"/>
              </w:rPr>
              <w:t>c. If the user is not logged in, then a small modal box will pop up prompting the user to sign in or register an account. </w:t>
            </w:r>
            <w:r w:rsidR="4237D16A" w:rsidRPr="00B70B0E">
              <w:rPr>
                <w:rFonts w:ascii="Segoe UI" w:hAnsi="Segoe UI" w:cs="Segoe UI"/>
              </w:rPr>
              <w:br/>
            </w:r>
            <w:r w:rsidRPr="00B70B0E">
              <w:rPr>
                <w:rFonts w:ascii="Segoe UI" w:hAnsi="Segoe UI" w:cs="Segoe UI"/>
                <w:color w:val="000000" w:themeColor="text1"/>
              </w:rPr>
              <w:t>d. If the user clicks the sign in button they will be redirected to the log-in screen. </w:t>
            </w:r>
            <w:r w:rsidR="4237D16A" w:rsidRPr="00B70B0E">
              <w:rPr>
                <w:rFonts w:ascii="Segoe UI" w:hAnsi="Segoe UI" w:cs="Segoe UI"/>
              </w:rPr>
              <w:br/>
            </w:r>
            <w:r w:rsidRPr="00B70B0E">
              <w:rPr>
                <w:rFonts w:ascii="Segoe UI" w:hAnsi="Segoe UI" w:cs="Segoe UI"/>
                <w:color w:val="000000" w:themeColor="text1"/>
              </w:rPr>
              <w:t>e. If the user clicks the new user button they will be redirected to the account registration page.</w:t>
            </w:r>
          </w:p>
          <w:p w14:paraId="2544F84B" w14:textId="77777777"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3. If the web browser is not supported by the web site, then it will display a message explaining the compatibility issue.</w:t>
            </w:r>
          </w:p>
          <w:p w14:paraId="13B1BCF1" w14:textId="72A0FE34"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4. Pages that users try to access but do not exist on the web site domain will show an error message and have </w:t>
            </w:r>
            <w:r w:rsidRPr="00B70B0E">
              <w:rPr>
                <w:rFonts w:ascii="Segoe UI" w:hAnsi="Segoe UI" w:cs="Segoe UI"/>
                <w:color w:val="000000" w:themeColor="text1"/>
              </w:rPr>
              <w:lastRenderedPageBreak/>
              <w:t>a link back to the home page.</w:t>
            </w:r>
          </w:p>
        </w:tc>
      </w:tr>
    </w:tbl>
    <w:p w14:paraId="4BB052FE"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5CEB492F"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51ABE072"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1B5A63ED"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5DE0DA2C"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4A19EB7B"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165E4DEE"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785F2B25"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4584231A"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249C3A62"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46E5264C"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2F6FECF7" w14:textId="53A7A1F3" w:rsidR="00AC5030"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3.2.1.1 Calendar Display: Checking the Schedule</w:t>
      </w:r>
    </w:p>
    <w:tbl>
      <w:tblPr>
        <w:tblW w:w="13320" w:type="dxa"/>
        <w:tblCellMar>
          <w:top w:w="15" w:type="dxa"/>
          <w:left w:w="15" w:type="dxa"/>
          <w:bottom w:w="15" w:type="dxa"/>
          <w:right w:w="15" w:type="dxa"/>
        </w:tblCellMar>
        <w:tblLook w:val="04A0" w:firstRow="1" w:lastRow="0" w:firstColumn="1" w:lastColumn="0" w:noHBand="0" w:noVBand="1"/>
      </w:tblPr>
      <w:tblGrid>
        <w:gridCol w:w="3388"/>
        <w:gridCol w:w="9932"/>
      </w:tblGrid>
      <w:tr w:rsidR="00AC5030" w:rsidRPr="00B70B0E" w14:paraId="0ECE9A66"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27A2C"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75DDE6"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AC5030" w:rsidRPr="00B70B0E" w14:paraId="061427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05E65D"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F5741" w14:textId="77777777" w:rsidR="00357E57" w:rsidRPr="00B70B0E" w:rsidRDefault="00357E57" w:rsidP="00357E57">
            <w:pPr>
              <w:keepNext/>
              <w:spacing w:after="240"/>
              <w:rPr>
                <w:rFonts w:ascii="Segoe UI" w:hAnsi="Segoe UI" w:cs="Segoe UI"/>
              </w:rPr>
            </w:pPr>
            <w:r w:rsidRPr="00B70B0E">
              <w:rPr>
                <w:rFonts w:ascii="Segoe UI" w:hAnsi="Segoe UI" w:cs="Segoe UI"/>
                <w:noProof/>
                <w:color w:val="000000" w:themeColor="text1"/>
              </w:rPr>
              <w:drawing>
                <wp:inline distT="0" distB="0" distL="0" distR="0" wp14:anchorId="6E0A2ABA" wp14:editId="4667A44B">
                  <wp:extent cx="4572000" cy="32801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1.0_main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4543" cy="3281952"/>
                          </a:xfrm>
                          <a:prstGeom prst="rect">
                            <a:avLst/>
                          </a:prstGeom>
                        </pic:spPr>
                      </pic:pic>
                    </a:graphicData>
                  </a:graphic>
                </wp:inline>
              </w:drawing>
            </w:r>
          </w:p>
          <w:p w14:paraId="2863572D" w14:textId="49FB49F3" w:rsidR="00AC5030" w:rsidRPr="00B70B0E" w:rsidRDefault="00357E57" w:rsidP="00357E57">
            <w:pPr>
              <w:pStyle w:val="Caption"/>
              <w:rPr>
                <w:rFonts w:ascii="Segoe UI" w:hAnsi="Segoe UI" w:cs="Segoe UI"/>
                <w:b/>
              </w:rPr>
            </w:pPr>
            <w:bookmarkStart w:id="246" w:name="_Toc501142155"/>
            <w:r w:rsidRPr="00B70B0E">
              <w:rPr>
                <w:rFonts w:ascii="Segoe UI" w:hAnsi="Segoe UI" w:cs="Segoe UI"/>
                <w:b/>
              </w:rPr>
              <w:t xml:space="preserve">Figure </w:t>
            </w:r>
            <w:r w:rsidRPr="00B70B0E">
              <w:rPr>
                <w:rFonts w:ascii="Segoe UI" w:hAnsi="Segoe UI" w:cs="Segoe UI"/>
                <w:b/>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Pr="00B70B0E">
              <w:rPr>
                <w:rFonts w:ascii="Segoe UI" w:hAnsi="Segoe UI" w:cs="Segoe UI"/>
                <w:b/>
                <w:noProof/>
              </w:rPr>
              <w:t>4</w:t>
            </w:r>
            <w:r w:rsidRPr="00B70B0E">
              <w:rPr>
                <w:rFonts w:ascii="Segoe UI" w:hAnsi="Segoe UI" w:cs="Segoe UI"/>
                <w:b/>
              </w:rPr>
              <w:fldChar w:fldCharType="end"/>
            </w:r>
            <w:r w:rsidRPr="00B70B0E">
              <w:rPr>
                <w:rFonts w:ascii="Segoe UI" w:hAnsi="Segoe UI" w:cs="Segoe UI"/>
                <w:b/>
              </w:rPr>
              <w:t xml:space="preserve"> - Calendar Display: Checking the Schedule Mockup</w:t>
            </w:r>
            <w:bookmarkEnd w:id="246"/>
          </w:p>
        </w:tc>
      </w:tr>
      <w:tr w:rsidR="00AC5030" w:rsidRPr="00B70B0E" w14:paraId="2DEB2C1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FE28" w14:textId="77777777" w:rsidR="00AC5030"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9108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Checking the Schedule</w:t>
            </w:r>
          </w:p>
        </w:tc>
      </w:tr>
      <w:tr w:rsidR="00AC5030" w:rsidRPr="00B70B0E" w14:paraId="7FC2AF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0802B1"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5C15F1"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w:t>
            </w:r>
          </w:p>
        </w:tc>
      </w:tr>
      <w:tr w:rsidR="00AC5030" w:rsidRPr="00B70B0E" w14:paraId="11EAB9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67D69"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612C4"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Users</w:t>
            </w:r>
          </w:p>
        </w:tc>
      </w:tr>
      <w:tr w:rsidR="00AC5030" w:rsidRPr="00B70B0E" w14:paraId="2ADB482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CDDFB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0D35F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 is logged in.</w:t>
            </w:r>
          </w:p>
        </w:tc>
      </w:tr>
      <w:tr w:rsidR="00AC5030" w:rsidRPr="00B70B0E" w14:paraId="4F89402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6ACAD8" w14:textId="63DB3B50"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Post-conditions/Product(s)</w:t>
            </w:r>
            <w:r w:rsidR="0047244A" w:rsidRPr="00B70B0E">
              <w:rPr>
                <w:rFonts w:ascii="Segoe UI" w:hAnsi="Segoe UI" w:cs="Segoe UI"/>
                <w:color w:val="000000" w:themeColor="text1"/>
              </w:rPr>
              <w:t xml:space="preserve"> </w:t>
            </w:r>
            <w:r w:rsidRPr="00B70B0E">
              <w:rPr>
                <w:rFonts w:ascii="Segoe UI" w:hAnsi="Segoe UI" w:cs="Segoe UI"/>
                <w:color w:val="000000" w:themeColor="text1"/>
              </w:rPr>
              <w:t>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4846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is up on display.</w:t>
            </w:r>
          </w:p>
        </w:tc>
      </w:tr>
      <w:tr w:rsidR="00AC5030" w:rsidRPr="00B70B0E" w14:paraId="6C066A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6E3FD3"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937BF0" w14:textId="3CE9BEC3"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None</w:t>
            </w:r>
          </w:p>
        </w:tc>
      </w:tr>
      <w:tr w:rsidR="00AC5030" w:rsidRPr="00B70B0E" w14:paraId="2A43B9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E8376"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761D03" w14:textId="5120E964"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3.2.2</w:t>
            </w:r>
          </w:p>
        </w:tc>
      </w:tr>
      <w:tr w:rsidR="00AC5030" w:rsidRPr="00B70B0E" w14:paraId="2E07BB3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202EED"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39C99" w14:textId="77777777"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1. When the user goes to the home page the calendar will be shown with the events the user has on their calendar. </w:t>
            </w:r>
            <w:r w:rsidR="4237D16A" w:rsidRPr="00B70B0E">
              <w:rPr>
                <w:rFonts w:ascii="Segoe UI" w:hAnsi="Segoe UI" w:cs="Segoe UI"/>
              </w:rPr>
              <w:br/>
            </w:r>
            <w:r w:rsidRPr="00B70B0E">
              <w:rPr>
                <w:rFonts w:ascii="Segoe UI" w:hAnsi="Segoe UI" w:cs="Segoe UI"/>
                <w:color w:val="000000" w:themeColor="text1"/>
              </w:rPr>
              <w:t>a. Events will be displayed as user has scheduled. </w:t>
            </w:r>
            <w:r w:rsidR="4237D16A" w:rsidRPr="00B70B0E">
              <w:rPr>
                <w:rFonts w:ascii="Segoe UI" w:hAnsi="Segoe UI" w:cs="Segoe UI"/>
              </w:rPr>
              <w:br/>
            </w:r>
            <w:r w:rsidRPr="00B70B0E">
              <w:rPr>
                <w:rFonts w:ascii="Segoe UI" w:hAnsi="Segoe UI" w:cs="Segoe UI"/>
                <w:color w:val="000000" w:themeColor="text1"/>
              </w:rPr>
              <w:t>b. School assignments will be displayed as synced with I-Learn. </w:t>
            </w:r>
          </w:p>
          <w:p w14:paraId="790EB66A" w14:textId="1D3202A8"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2. The user will be able to switch between daily, weekly, and monthly views. </w:t>
            </w:r>
          </w:p>
          <w:p w14:paraId="59D44171" w14:textId="1D3202A8" w:rsidR="004C409A" w:rsidRPr="00B70B0E" w:rsidRDefault="7CA12210" w:rsidP="004C409A">
            <w:pPr>
              <w:spacing w:after="0"/>
              <w:rPr>
                <w:rFonts w:ascii="Segoe UI" w:hAnsi="Segoe UI" w:cs="Segoe UI"/>
                <w:color w:val="000000" w:themeColor="text1"/>
              </w:rPr>
            </w:pPr>
            <w:r w:rsidRPr="00B70B0E">
              <w:rPr>
                <w:rFonts w:ascii="Segoe UI" w:hAnsi="Segoe UI" w:cs="Segoe UI"/>
                <w:color w:val="000000" w:themeColor="text1"/>
              </w:rPr>
              <w:t xml:space="preserve">3. The assignment titles and due time will be displayed and resized to fit on the screen. </w:t>
            </w:r>
          </w:p>
          <w:p w14:paraId="72DBABB0" w14:textId="6982CBE0"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a. If the assignment titles won't fit on a calendar day then the calendar will be resized to be larger. </w:t>
            </w:r>
          </w:p>
          <w:p w14:paraId="04B4FAD7" w14:textId="77C244F0" w:rsidR="00AC5030" w:rsidRPr="00B70B0E" w:rsidRDefault="009853EF" w:rsidP="7CA12210">
            <w:pPr>
              <w:spacing w:after="240"/>
              <w:rPr>
                <w:rFonts w:ascii="Segoe UI" w:hAnsi="Segoe UI" w:cs="Segoe UI"/>
                <w:color w:val="000000" w:themeColor="text1"/>
              </w:rPr>
            </w:pPr>
            <w:r w:rsidRPr="00B70B0E">
              <w:rPr>
                <w:rFonts w:ascii="Segoe UI" w:hAnsi="Segoe UI" w:cs="Segoe UI"/>
                <w:color w:val="000000" w:themeColor="text1"/>
              </w:rPr>
              <w:t>4</w:t>
            </w:r>
            <w:r w:rsidR="7CA12210" w:rsidRPr="00B70B0E">
              <w:rPr>
                <w:rFonts w:ascii="Segoe UI" w:hAnsi="Segoe UI" w:cs="Segoe UI"/>
                <w:color w:val="000000" w:themeColor="text1"/>
              </w:rPr>
              <w:t>. The user can click the assignment to view its details.</w:t>
            </w:r>
          </w:p>
        </w:tc>
      </w:tr>
    </w:tbl>
    <w:p w14:paraId="45A046DD" w14:textId="772B8053" w:rsidR="450D64C2" w:rsidRPr="00B70B0E" w:rsidRDefault="450D64C2" w:rsidP="3F85DD98">
      <w:pPr>
        <w:rPr>
          <w:rFonts w:ascii="Segoe UI" w:hAnsi="Segoe UI" w:cs="Segoe UI"/>
          <w:color w:val="000000" w:themeColor="text1"/>
        </w:rPr>
      </w:pPr>
      <w:r w:rsidRPr="00B70B0E">
        <w:rPr>
          <w:rFonts w:ascii="Segoe UI" w:hAnsi="Segoe UI" w:cs="Segoe UI"/>
          <w:color w:val="000000" w:themeColor="text1"/>
        </w:rPr>
        <w:br w:type="page"/>
      </w:r>
    </w:p>
    <w:p w14:paraId="57A5C450" w14:textId="77777777" w:rsidR="00701CE3"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3.2.1.2 Calendar Display: Creating an Event</w:t>
      </w:r>
    </w:p>
    <w:tbl>
      <w:tblPr>
        <w:tblW w:w="13320" w:type="dxa"/>
        <w:tblCellMar>
          <w:top w:w="15" w:type="dxa"/>
          <w:left w:w="15" w:type="dxa"/>
          <w:bottom w:w="15" w:type="dxa"/>
          <w:right w:w="15" w:type="dxa"/>
        </w:tblCellMar>
        <w:tblLook w:val="04A0" w:firstRow="1" w:lastRow="0" w:firstColumn="1" w:lastColumn="0" w:noHBand="0" w:noVBand="1"/>
      </w:tblPr>
      <w:tblGrid>
        <w:gridCol w:w="3457"/>
        <w:gridCol w:w="9863"/>
      </w:tblGrid>
      <w:tr w:rsidR="00701CE3" w:rsidRPr="00B70B0E" w14:paraId="3938D6F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69043C" w14:textId="77777777" w:rsidR="00701C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D43D1A" w14:textId="77777777" w:rsidR="00701C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701CE3" w:rsidRPr="00B70B0E" w14:paraId="50116E3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9C0811"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AECA80" w14:textId="77777777" w:rsidR="00701CE3" w:rsidRPr="00B70B0E" w:rsidRDefault="00701CE3" w:rsidP="00701CE3">
            <w:pPr>
              <w:keepNext/>
              <w:rPr>
                <w:rFonts w:ascii="Segoe UI" w:hAnsi="Segoe UI" w:cs="Segoe UI"/>
                <w:color w:val="000000" w:themeColor="text1"/>
              </w:rPr>
            </w:pPr>
            <w:r w:rsidRPr="00B70B0E">
              <w:rPr>
                <w:rFonts w:ascii="Segoe UI" w:hAnsi="Segoe UI" w:cs="Segoe UI"/>
                <w:noProof/>
              </w:rPr>
              <w:drawing>
                <wp:inline distT="0" distB="0" distL="0" distR="0" wp14:anchorId="0F62AD79" wp14:editId="47E17294">
                  <wp:extent cx="4350774" cy="3266058"/>
                  <wp:effectExtent l="0" t="0" r="0" b="0"/>
                  <wp:docPr id="200810000" name="picture" descr="https://github.com/MCLifeLeader/CS364/raw/master/SDD/resources/3.2.1.2.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6019" cy="3269996"/>
                          </a:xfrm>
                          <a:prstGeom prst="rect">
                            <a:avLst/>
                          </a:prstGeom>
                        </pic:spPr>
                      </pic:pic>
                    </a:graphicData>
                  </a:graphic>
                </wp:inline>
              </w:drawing>
            </w:r>
          </w:p>
          <w:p w14:paraId="00EE4674" w14:textId="684925B0" w:rsidR="00701CE3" w:rsidRPr="00B70B0E" w:rsidRDefault="00701CE3" w:rsidP="7CA12210">
            <w:pPr>
              <w:pStyle w:val="Caption"/>
              <w:rPr>
                <w:rFonts w:ascii="Segoe UI" w:hAnsi="Segoe UI" w:cs="Segoe UI"/>
                <w:b/>
                <w:bCs/>
                <w:color w:val="000000" w:themeColor="text1"/>
              </w:rPr>
            </w:pPr>
            <w:bookmarkStart w:id="247" w:name="_Toc501044144"/>
            <w:bookmarkStart w:id="248" w:name="_Toc501046737"/>
            <w:bookmarkStart w:id="249" w:name="_Toc501050099"/>
            <w:bookmarkStart w:id="250" w:name="_Toc501053117"/>
            <w:bookmarkStart w:id="251" w:name="_Toc501053636"/>
            <w:bookmarkStart w:id="252" w:name="_Toc501051929"/>
            <w:bookmarkStart w:id="253" w:name="_Toc501049699"/>
            <w:bookmarkStart w:id="254" w:name="_Toc501142156"/>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5</w:t>
            </w:r>
            <w:r w:rsidRPr="00B70B0E">
              <w:rPr>
                <w:rFonts w:ascii="Segoe UI" w:hAnsi="Segoe UI" w:cs="Segoe UI"/>
              </w:rPr>
              <w:fldChar w:fldCharType="end"/>
            </w:r>
            <w:r w:rsidRPr="00B70B0E">
              <w:rPr>
                <w:rFonts w:ascii="Segoe UI" w:hAnsi="Segoe UI" w:cs="Segoe UI"/>
                <w:b/>
                <w:bCs/>
                <w:color w:val="000000" w:themeColor="text1"/>
              </w:rPr>
              <w:t xml:space="preserve"> - Calendar Event Creation Screen Mockup</w:t>
            </w:r>
            <w:bookmarkEnd w:id="247"/>
            <w:bookmarkEnd w:id="248"/>
            <w:bookmarkEnd w:id="249"/>
            <w:bookmarkEnd w:id="250"/>
            <w:bookmarkEnd w:id="251"/>
            <w:bookmarkEnd w:id="252"/>
            <w:bookmarkEnd w:id="253"/>
            <w:bookmarkEnd w:id="254"/>
          </w:p>
        </w:tc>
      </w:tr>
      <w:tr w:rsidR="00701CE3" w:rsidRPr="00B70B0E" w14:paraId="4B086FE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CFB0F"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848AA"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Creating an Event</w:t>
            </w:r>
          </w:p>
        </w:tc>
      </w:tr>
      <w:tr w:rsidR="00701CE3" w:rsidRPr="00B70B0E" w14:paraId="76814DF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A026E"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FC0610"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Jacob Keene</w:t>
            </w:r>
          </w:p>
        </w:tc>
      </w:tr>
      <w:tr w:rsidR="00701CE3" w:rsidRPr="00B70B0E" w14:paraId="05EE31F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8880B"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7F852" w14:textId="5A7A1723"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701CE3" w:rsidRPr="00B70B0E" w14:paraId="1AA8C3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FF91D8"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ADF63"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Creating event in the calendar allows the user to schedule future events to assist in organization and productivity.</w:t>
            </w:r>
          </w:p>
        </w:tc>
      </w:tr>
      <w:tr w:rsidR="00701CE3" w:rsidRPr="00B70B0E" w14:paraId="000040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43D9D"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C8DFF"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701CE3" w:rsidRPr="00B70B0E" w14:paraId="5F2851A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7EDBD"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F82821"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701CE3" w:rsidRPr="00B70B0E" w14:paraId="5B8B68D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6171"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93E380"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w:t>
            </w:r>
          </w:p>
        </w:tc>
      </w:tr>
      <w:tr w:rsidR="00701CE3" w:rsidRPr="00B70B0E" w14:paraId="46A9B37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2A514"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C3ABFC"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Event is created and displays correctly on calendar.</w:t>
            </w:r>
          </w:p>
        </w:tc>
      </w:tr>
      <w:tr w:rsidR="00701CE3" w:rsidRPr="00B70B0E" w14:paraId="33CAF9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6E306"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50549D" w14:textId="4D4C62E6"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701CE3" w:rsidRPr="00B70B0E" w14:paraId="0ED92BF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D4935B"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25CA92" w14:textId="0AEC54B2"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3.2.1.6</w:t>
            </w:r>
          </w:p>
        </w:tc>
      </w:tr>
      <w:tr w:rsidR="00701CE3" w:rsidRPr="00B70B0E" w14:paraId="2F588C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77B6B"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78F6B"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Creating an Event </w:t>
            </w:r>
            <w:r w:rsidR="00701CE3" w:rsidRPr="00B70B0E">
              <w:rPr>
                <w:rFonts w:ascii="Segoe UI" w:hAnsi="Segoe UI" w:cs="Segoe UI"/>
              </w:rPr>
              <w:br/>
            </w:r>
            <w:r w:rsidRPr="00B70B0E">
              <w:rPr>
                <w:rFonts w:ascii="Segoe UI" w:hAnsi="Segoe UI" w:cs="Segoe UI"/>
                <w:color w:val="000000" w:themeColor="text1"/>
              </w:rPr>
              <w:t xml:space="preserve">1. Create Event button is displayed on the Calendar App. </w:t>
            </w:r>
            <w:r w:rsidR="00701CE3" w:rsidRPr="00B70B0E">
              <w:rPr>
                <w:rFonts w:ascii="Segoe UI" w:hAnsi="Segoe UI" w:cs="Segoe UI"/>
              </w:rPr>
              <w:br/>
            </w:r>
            <w:r w:rsidRPr="00B70B0E">
              <w:rPr>
                <w:rFonts w:ascii="Segoe UI" w:hAnsi="Segoe UI" w:cs="Segoe UI"/>
                <w:color w:val="000000" w:themeColor="text1"/>
              </w:rPr>
              <w:t xml:space="preserve">a. User clicks Create Event button. </w:t>
            </w:r>
            <w:r w:rsidR="00701CE3" w:rsidRPr="00B70B0E">
              <w:rPr>
                <w:rFonts w:ascii="Segoe UI" w:hAnsi="Segoe UI" w:cs="Segoe UI"/>
              </w:rPr>
              <w:br/>
            </w:r>
            <w:r w:rsidRPr="00B70B0E">
              <w:rPr>
                <w:rFonts w:ascii="Segoe UI" w:hAnsi="Segoe UI" w:cs="Segoe UI"/>
                <w:color w:val="000000" w:themeColor="text1"/>
              </w:rPr>
              <w:t xml:space="preserve">b. User prompted to select day(s) to schedule event. </w:t>
            </w:r>
            <w:r w:rsidR="00701CE3" w:rsidRPr="00B70B0E">
              <w:rPr>
                <w:rFonts w:ascii="Segoe UI" w:hAnsi="Segoe UI" w:cs="Segoe UI"/>
              </w:rPr>
              <w:br/>
            </w:r>
            <w:r w:rsidRPr="00B70B0E">
              <w:rPr>
                <w:rFonts w:ascii="Segoe UI" w:hAnsi="Segoe UI" w:cs="Segoe UI"/>
                <w:color w:val="000000" w:themeColor="text1"/>
              </w:rPr>
              <w:t xml:space="preserve">c. User enters description of event. </w:t>
            </w:r>
          </w:p>
          <w:p w14:paraId="4EC67A8F" w14:textId="473AD704"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Event is added and displayed on User's Calendar. </w:t>
            </w:r>
            <w:r w:rsidR="00701CE3" w:rsidRPr="00B70B0E">
              <w:rPr>
                <w:rFonts w:ascii="Segoe UI" w:hAnsi="Segoe UI" w:cs="Segoe UI"/>
              </w:rPr>
              <w:br/>
            </w:r>
            <w:r w:rsidRPr="00B70B0E">
              <w:rPr>
                <w:rFonts w:ascii="Segoe UI" w:hAnsi="Segoe UI" w:cs="Segoe UI"/>
                <w:color w:val="000000" w:themeColor="text1"/>
              </w:rPr>
              <w:t>a. User can interact with Event on Calendar.</w:t>
            </w:r>
          </w:p>
        </w:tc>
      </w:tr>
    </w:tbl>
    <w:p w14:paraId="04A04265" w14:textId="1D49E356" w:rsidR="002500F3"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3.2.1.3 Calendar Display: Switching Views</w:t>
      </w:r>
    </w:p>
    <w:tbl>
      <w:tblPr>
        <w:tblW w:w="13320" w:type="dxa"/>
        <w:tblCellMar>
          <w:top w:w="15" w:type="dxa"/>
          <w:left w:w="15" w:type="dxa"/>
          <w:bottom w:w="15" w:type="dxa"/>
          <w:right w:w="15" w:type="dxa"/>
        </w:tblCellMar>
        <w:tblLook w:val="04A0" w:firstRow="1" w:lastRow="0" w:firstColumn="1" w:lastColumn="0" w:noHBand="0" w:noVBand="1"/>
      </w:tblPr>
      <w:tblGrid>
        <w:gridCol w:w="3281"/>
        <w:gridCol w:w="10039"/>
      </w:tblGrid>
      <w:tr w:rsidR="002500F3" w:rsidRPr="00B70B0E" w14:paraId="0D666FAF"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1FCD66" w14:textId="77777777" w:rsidR="002500F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77814" w14:textId="77777777" w:rsidR="002500F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2500F3" w:rsidRPr="00B70B0E" w14:paraId="6021954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D74CF0"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48A444" w14:textId="77777777" w:rsidR="004B1D8A" w:rsidRPr="00B70B0E" w:rsidRDefault="00F510A9" w:rsidP="004B1D8A">
            <w:pPr>
              <w:keepNext/>
              <w:rPr>
                <w:rFonts w:ascii="Segoe UI" w:hAnsi="Segoe UI" w:cs="Segoe UI"/>
              </w:rPr>
            </w:pPr>
            <w:r w:rsidRPr="00B70B0E">
              <w:rPr>
                <w:rFonts w:ascii="Segoe UI" w:hAnsi="Segoe UI" w:cs="Segoe UI"/>
                <w:noProof/>
              </w:rPr>
              <w:drawing>
                <wp:inline distT="0" distB="0" distL="0" distR="0" wp14:anchorId="2443673C" wp14:editId="03C844D2">
                  <wp:extent cx="4632958" cy="3323863"/>
                  <wp:effectExtent l="0" t="0" r="0" b="0"/>
                  <wp:docPr id="178351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2958" cy="3323863"/>
                          </a:xfrm>
                          <a:prstGeom prst="rect">
                            <a:avLst/>
                          </a:prstGeom>
                        </pic:spPr>
                      </pic:pic>
                    </a:graphicData>
                  </a:graphic>
                </wp:inline>
              </w:drawing>
            </w:r>
          </w:p>
          <w:p w14:paraId="37AF6E27" w14:textId="4651BAD9" w:rsidR="002500F3" w:rsidRPr="00B70B0E" w:rsidRDefault="004B1D8A" w:rsidP="7CA12210">
            <w:pPr>
              <w:pStyle w:val="Caption"/>
              <w:rPr>
                <w:rFonts w:ascii="Segoe UI" w:hAnsi="Segoe UI" w:cs="Segoe UI"/>
                <w:b/>
                <w:bCs/>
              </w:rPr>
            </w:pPr>
            <w:bookmarkStart w:id="255" w:name="_Toc501053637"/>
            <w:bookmarkStart w:id="256" w:name="_Toc501051930"/>
            <w:bookmarkStart w:id="257" w:name="_Toc501049700"/>
            <w:bookmarkStart w:id="258" w:name="_Toc501142157"/>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6</w:t>
            </w:r>
            <w:r w:rsidRPr="00B70B0E">
              <w:rPr>
                <w:rFonts w:ascii="Segoe UI" w:hAnsi="Segoe UI" w:cs="Segoe UI"/>
              </w:rPr>
              <w:fldChar w:fldCharType="end"/>
            </w:r>
            <w:r w:rsidRPr="00B70B0E">
              <w:rPr>
                <w:rFonts w:ascii="Segoe UI" w:hAnsi="Segoe UI" w:cs="Segoe UI"/>
                <w:b/>
                <w:bCs/>
              </w:rPr>
              <w:t xml:space="preserve"> - Calendar Display: Switching Views Mockup</w:t>
            </w:r>
            <w:bookmarkEnd w:id="255"/>
            <w:bookmarkEnd w:id="256"/>
            <w:bookmarkEnd w:id="257"/>
            <w:bookmarkEnd w:id="258"/>
          </w:p>
        </w:tc>
      </w:tr>
      <w:tr w:rsidR="002500F3" w:rsidRPr="00B70B0E" w14:paraId="5B36C0F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6886BC" w14:textId="77777777" w:rsidR="002500F3"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587C7"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Switching Views</w:t>
            </w:r>
          </w:p>
        </w:tc>
      </w:tr>
      <w:tr w:rsidR="002500F3" w:rsidRPr="00B70B0E" w14:paraId="166469D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94F415"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4A040"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2500F3" w:rsidRPr="00B70B0E" w14:paraId="413EDEC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CB4CC"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0B43A" w14:textId="39359509"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2500F3" w:rsidRPr="00B70B0E" w14:paraId="580192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F62E20"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543853"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Switching views allows the user to have alternative ways to view their calendar and increase productivity.</w:t>
            </w:r>
          </w:p>
        </w:tc>
      </w:tr>
      <w:tr w:rsidR="002500F3" w:rsidRPr="00B70B0E" w14:paraId="19B54BC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03996"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E0DD4"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3.2.1.1</w:t>
            </w:r>
          </w:p>
        </w:tc>
      </w:tr>
      <w:tr w:rsidR="002500F3" w:rsidRPr="00B70B0E" w14:paraId="1DDD9A3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29730D"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F9E6D"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2500F3" w:rsidRPr="00B70B0E" w14:paraId="46A4B3C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2B315"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D0AD1"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 User is on home page.</w:t>
            </w:r>
          </w:p>
        </w:tc>
      </w:tr>
      <w:tr w:rsidR="002500F3" w:rsidRPr="00B70B0E" w14:paraId="4841AA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136C0" w14:textId="290BE8CC"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EE47B4" w14:textId="36755423"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is displayed in the corresponding daily, weekly, or monthly view with the user's events and Assignments shown</w:t>
            </w:r>
            <w:r w:rsidR="00A258C2" w:rsidRPr="00B70B0E">
              <w:rPr>
                <w:rFonts w:ascii="Segoe UI" w:hAnsi="Segoe UI" w:cs="Segoe UI"/>
                <w:color w:val="000000" w:themeColor="text1"/>
              </w:rPr>
              <w:t>.</w:t>
            </w:r>
          </w:p>
        </w:tc>
      </w:tr>
      <w:tr w:rsidR="002500F3" w:rsidRPr="00B70B0E" w14:paraId="3ACDEAC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263AAD"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A5B2EC" w14:textId="4FEB1F69"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2500F3" w:rsidRPr="00B70B0E" w14:paraId="3A41046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B5262C"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610D8"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3.2.53</w:t>
            </w:r>
          </w:p>
        </w:tc>
      </w:tr>
      <w:tr w:rsidR="002500F3" w:rsidRPr="00B70B0E" w14:paraId="298CD2A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31718"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09C89C"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There will be 3 different tabs to switch between calendar views: Weekly, Monthly, and Daily. </w:t>
            </w:r>
            <w:r w:rsidR="002500F3" w:rsidRPr="00B70B0E">
              <w:rPr>
                <w:rFonts w:ascii="Segoe UI" w:hAnsi="Segoe UI" w:cs="Segoe UI"/>
              </w:rPr>
              <w:br/>
            </w:r>
            <w:r w:rsidRPr="00B70B0E">
              <w:rPr>
                <w:rFonts w:ascii="Segoe UI" w:hAnsi="Segoe UI" w:cs="Segoe UI"/>
                <w:color w:val="000000" w:themeColor="text1"/>
              </w:rPr>
              <w:t xml:space="preserve">1. Weekly View Tab </w:t>
            </w:r>
            <w:r w:rsidR="002500F3" w:rsidRPr="00B70B0E">
              <w:rPr>
                <w:rFonts w:ascii="Segoe UI" w:hAnsi="Segoe UI" w:cs="Segoe UI"/>
              </w:rPr>
              <w:br/>
            </w:r>
            <w:r w:rsidRPr="00B70B0E">
              <w:rPr>
                <w:rFonts w:ascii="Segoe UI" w:hAnsi="Segoe UI" w:cs="Segoe UI"/>
                <w:color w:val="000000" w:themeColor="text1"/>
              </w:rPr>
              <w:t xml:space="preserve">a. User can click the Weekly Tab if they are in monthly or daily view to view the Calendar for the current week. </w:t>
            </w:r>
            <w:r w:rsidR="002500F3" w:rsidRPr="00B70B0E">
              <w:rPr>
                <w:rFonts w:ascii="Segoe UI" w:hAnsi="Segoe UI" w:cs="Segoe UI"/>
              </w:rPr>
              <w:br/>
            </w:r>
            <w:r w:rsidRPr="00B70B0E">
              <w:rPr>
                <w:rFonts w:ascii="Segoe UI" w:hAnsi="Segoe UI" w:cs="Segoe UI"/>
                <w:color w:val="000000" w:themeColor="text1"/>
              </w:rPr>
              <w:t xml:space="preserve">b. Events will be displayed as user has scheduled for the active week. </w:t>
            </w:r>
            <w:r w:rsidR="002500F3" w:rsidRPr="00B70B0E">
              <w:rPr>
                <w:rFonts w:ascii="Segoe UI" w:hAnsi="Segoe UI" w:cs="Segoe UI"/>
              </w:rPr>
              <w:br/>
            </w:r>
            <w:r w:rsidRPr="00B70B0E">
              <w:rPr>
                <w:rFonts w:ascii="Segoe UI" w:hAnsi="Segoe UI" w:cs="Segoe UI"/>
                <w:color w:val="000000" w:themeColor="text1"/>
              </w:rPr>
              <w:t>c. School assignments will be displayed as synced with I-Learn for the active week.</w:t>
            </w:r>
            <w:r w:rsidR="002500F3" w:rsidRPr="00B70B0E">
              <w:rPr>
                <w:rFonts w:ascii="Segoe UI" w:hAnsi="Segoe UI" w:cs="Segoe UI"/>
              </w:rPr>
              <w:br/>
            </w:r>
            <w:r w:rsidRPr="00B70B0E">
              <w:rPr>
                <w:rFonts w:ascii="Segoe UI" w:hAnsi="Segoe UI" w:cs="Segoe UI"/>
                <w:color w:val="000000" w:themeColor="text1"/>
              </w:rPr>
              <w:t xml:space="preserve">d. The next arrow button can be clicked to advance the active week forward one week. </w:t>
            </w:r>
            <w:r w:rsidR="002500F3" w:rsidRPr="00B70B0E">
              <w:rPr>
                <w:rFonts w:ascii="Segoe UI" w:hAnsi="Segoe UI" w:cs="Segoe UI"/>
              </w:rPr>
              <w:br/>
            </w:r>
            <w:r w:rsidRPr="00B70B0E">
              <w:rPr>
                <w:rFonts w:ascii="Segoe UI" w:hAnsi="Segoe UI" w:cs="Segoe UI"/>
                <w:color w:val="000000" w:themeColor="text1"/>
              </w:rPr>
              <w:t xml:space="preserve">e. The previous arrow button can be clicked to go back one week from the active week. </w:t>
            </w:r>
            <w:r w:rsidR="002500F3" w:rsidRPr="00B70B0E">
              <w:rPr>
                <w:rFonts w:ascii="Segoe UI" w:hAnsi="Segoe UI" w:cs="Segoe UI"/>
              </w:rPr>
              <w:br/>
            </w:r>
            <w:r w:rsidRPr="00B70B0E">
              <w:rPr>
                <w:rFonts w:ascii="Segoe UI" w:hAnsi="Segoe UI" w:cs="Segoe UI"/>
                <w:color w:val="000000" w:themeColor="text1"/>
              </w:rPr>
              <w:t>f. Weekly view will be up by default when the display is loaded.</w:t>
            </w:r>
          </w:p>
          <w:p w14:paraId="4C16CA30"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Monthly View Tab </w:t>
            </w:r>
            <w:r w:rsidR="002500F3" w:rsidRPr="00B70B0E">
              <w:rPr>
                <w:rFonts w:ascii="Segoe UI" w:hAnsi="Segoe UI" w:cs="Segoe UI"/>
              </w:rPr>
              <w:br/>
            </w:r>
            <w:r w:rsidRPr="00B70B0E">
              <w:rPr>
                <w:rFonts w:ascii="Segoe UI" w:hAnsi="Segoe UI" w:cs="Segoe UI"/>
                <w:color w:val="000000" w:themeColor="text1"/>
              </w:rPr>
              <w:t xml:space="preserve">a. User can click the Monthly Tab to view the Calendar for the current month. </w:t>
            </w:r>
            <w:r w:rsidR="002500F3" w:rsidRPr="00B70B0E">
              <w:rPr>
                <w:rFonts w:ascii="Segoe UI" w:hAnsi="Segoe UI" w:cs="Segoe UI"/>
              </w:rPr>
              <w:br/>
            </w:r>
            <w:r w:rsidRPr="00B70B0E">
              <w:rPr>
                <w:rFonts w:ascii="Segoe UI" w:hAnsi="Segoe UI" w:cs="Segoe UI"/>
                <w:color w:val="000000" w:themeColor="text1"/>
              </w:rPr>
              <w:t xml:space="preserve">b. Events will be displayed as user has scheduled for the active month. </w:t>
            </w:r>
            <w:r w:rsidR="002500F3" w:rsidRPr="00B70B0E">
              <w:rPr>
                <w:rFonts w:ascii="Segoe UI" w:hAnsi="Segoe UI" w:cs="Segoe UI"/>
              </w:rPr>
              <w:br/>
            </w:r>
            <w:r w:rsidRPr="00B70B0E">
              <w:rPr>
                <w:rFonts w:ascii="Segoe UI" w:hAnsi="Segoe UI" w:cs="Segoe UI"/>
                <w:color w:val="000000" w:themeColor="text1"/>
              </w:rPr>
              <w:t xml:space="preserve">c. School assignments will be displayed as synced with I-Learn for the active month. </w:t>
            </w:r>
            <w:r w:rsidR="002500F3" w:rsidRPr="00B70B0E">
              <w:rPr>
                <w:rFonts w:ascii="Segoe UI" w:hAnsi="Segoe UI" w:cs="Segoe UI"/>
              </w:rPr>
              <w:br/>
            </w:r>
            <w:r w:rsidRPr="00B70B0E">
              <w:rPr>
                <w:rFonts w:ascii="Segoe UI" w:hAnsi="Segoe UI" w:cs="Segoe UI"/>
                <w:color w:val="000000" w:themeColor="text1"/>
              </w:rPr>
              <w:lastRenderedPageBreak/>
              <w:t xml:space="preserve">d. The next arrow button can be clicked to advance the active month forward one month. </w:t>
            </w:r>
            <w:r w:rsidR="002500F3" w:rsidRPr="00B70B0E">
              <w:rPr>
                <w:rFonts w:ascii="Segoe UI" w:hAnsi="Segoe UI" w:cs="Segoe UI"/>
              </w:rPr>
              <w:br/>
            </w:r>
            <w:r w:rsidRPr="00B70B0E">
              <w:rPr>
                <w:rFonts w:ascii="Segoe UI" w:hAnsi="Segoe UI" w:cs="Segoe UI"/>
                <w:color w:val="000000" w:themeColor="text1"/>
              </w:rPr>
              <w:t xml:space="preserve">e. The previous arrow button can be clicked to go back one month from the active month. </w:t>
            </w:r>
          </w:p>
          <w:p w14:paraId="6DA9E396" w14:textId="33CFF5D5"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Daily View Tab </w:t>
            </w:r>
            <w:r w:rsidR="002500F3" w:rsidRPr="00B70B0E">
              <w:rPr>
                <w:rFonts w:ascii="Segoe UI" w:hAnsi="Segoe UI" w:cs="Segoe UI"/>
              </w:rPr>
              <w:br/>
            </w:r>
            <w:r w:rsidRPr="00B70B0E">
              <w:rPr>
                <w:rFonts w:ascii="Segoe UI" w:hAnsi="Segoe UI" w:cs="Segoe UI"/>
                <w:color w:val="000000" w:themeColor="text1"/>
              </w:rPr>
              <w:t xml:space="preserve">a. User can click the Daily Tab to view the Calendar for the current day. </w:t>
            </w:r>
            <w:r w:rsidR="002500F3" w:rsidRPr="00B70B0E">
              <w:rPr>
                <w:rFonts w:ascii="Segoe UI" w:hAnsi="Segoe UI" w:cs="Segoe UI"/>
              </w:rPr>
              <w:br/>
            </w:r>
            <w:r w:rsidRPr="00B70B0E">
              <w:rPr>
                <w:rFonts w:ascii="Segoe UI" w:hAnsi="Segoe UI" w:cs="Segoe UI"/>
                <w:color w:val="000000" w:themeColor="text1"/>
              </w:rPr>
              <w:t xml:space="preserve">b. Events will be displayed as user has scheduled for the active day. </w:t>
            </w:r>
            <w:r w:rsidR="002500F3" w:rsidRPr="00B70B0E">
              <w:rPr>
                <w:rFonts w:ascii="Segoe UI" w:hAnsi="Segoe UI" w:cs="Segoe UI"/>
              </w:rPr>
              <w:br/>
            </w:r>
            <w:r w:rsidRPr="00B70B0E">
              <w:rPr>
                <w:rFonts w:ascii="Segoe UI" w:hAnsi="Segoe UI" w:cs="Segoe UI"/>
                <w:color w:val="000000" w:themeColor="text1"/>
              </w:rPr>
              <w:t xml:space="preserve">c. School assignments will be displayed as synced with I-Learn for the active day. </w:t>
            </w:r>
            <w:r w:rsidR="002500F3" w:rsidRPr="00B70B0E">
              <w:rPr>
                <w:rFonts w:ascii="Segoe UI" w:hAnsi="Segoe UI" w:cs="Segoe UI"/>
              </w:rPr>
              <w:br/>
            </w:r>
            <w:r w:rsidRPr="00B70B0E">
              <w:rPr>
                <w:rFonts w:ascii="Segoe UI" w:hAnsi="Segoe UI" w:cs="Segoe UI"/>
                <w:color w:val="000000" w:themeColor="text1"/>
              </w:rPr>
              <w:t xml:space="preserve">d. The next arrow button can be clicked to advance the active day forward one day. </w:t>
            </w:r>
            <w:r w:rsidR="002500F3" w:rsidRPr="00B70B0E">
              <w:rPr>
                <w:rFonts w:ascii="Segoe UI" w:hAnsi="Segoe UI" w:cs="Segoe UI"/>
              </w:rPr>
              <w:br/>
            </w:r>
            <w:r w:rsidRPr="00B70B0E">
              <w:rPr>
                <w:rFonts w:ascii="Segoe UI" w:hAnsi="Segoe UI" w:cs="Segoe UI"/>
                <w:color w:val="000000" w:themeColor="text1"/>
              </w:rPr>
              <w:t>e. The previous arrow button can be clicked to go back one day from the active day.</w:t>
            </w:r>
          </w:p>
        </w:tc>
      </w:tr>
    </w:tbl>
    <w:p w14:paraId="23839103" w14:textId="77777777" w:rsidR="00E81DAA" w:rsidRPr="00B70B0E" w:rsidRDefault="00E81DAA">
      <w:pPr>
        <w:rPr>
          <w:rFonts w:ascii="Segoe UI" w:eastAsia="Times New Roman" w:hAnsi="Segoe UI" w:cs="Segoe UI"/>
          <w:b/>
          <w:bCs/>
          <w:color w:val="000000" w:themeColor="text1"/>
          <w:sz w:val="24"/>
          <w:szCs w:val="24"/>
        </w:rPr>
      </w:pPr>
      <w:r w:rsidRPr="00B70B0E">
        <w:rPr>
          <w:rFonts w:ascii="Segoe UI" w:hAnsi="Segoe UI" w:cs="Segoe UI"/>
          <w:color w:val="000000" w:themeColor="text1"/>
        </w:rPr>
        <w:lastRenderedPageBreak/>
        <w:br w:type="page"/>
      </w:r>
    </w:p>
    <w:p w14:paraId="691B72FF" w14:textId="448B4E5A" w:rsidR="00191F41"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3.2.1.4 Calendar Display Screen:</w:t>
      </w:r>
      <w:r w:rsidR="00B71400" w:rsidRPr="00B70B0E">
        <w:rPr>
          <w:rFonts w:ascii="Segoe UI" w:hAnsi="Segoe UI" w:cs="Segoe UI"/>
          <w:color w:val="000000" w:themeColor="text1"/>
        </w:rPr>
        <w:t xml:space="preserve"> Creating/Deleting an</w:t>
      </w:r>
      <w:r w:rsidRPr="00B70B0E">
        <w:rPr>
          <w:rFonts w:ascii="Segoe UI" w:hAnsi="Segoe UI" w:cs="Segoe UI"/>
          <w:color w:val="000000" w:themeColor="text1"/>
        </w:rPr>
        <w:t xml:space="preserve"> Alert</w:t>
      </w:r>
    </w:p>
    <w:tbl>
      <w:tblPr>
        <w:tblW w:w="13320" w:type="dxa"/>
        <w:tblCellMar>
          <w:top w:w="15" w:type="dxa"/>
          <w:left w:w="15" w:type="dxa"/>
          <w:bottom w:w="15" w:type="dxa"/>
          <w:right w:w="15" w:type="dxa"/>
        </w:tblCellMar>
        <w:tblLook w:val="04A0" w:firstRow="1" w:lastRow="0" w:firstColumn="1" w:lastColumn="0" w:noHBand="0" w:noVBand="1"/>
      </w:tblPr>
      <w:tblGrid>
        <w:gridCol w:w="2699"/>
        <w:gridCol w:w="10621"/>
      </w:tblGrid>
      <w:tr w:rsidR="00191F41" w:rsidRPr="00B70B0E" w14:paraId="0AAFC63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79FCA" w14:textId="77777777" w:rsidR="00191F41"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9EB96" w14:textId="77777777" w:rsidR="00191F41"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191F41" w:rsidRPr="00B70B0E" w14:paraId="482A81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53F50A"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64D307" w14:textId="77777777" w:rsidR="00527ADF" w:rsidRPr="00B70B0E" w:rsidRDefault="00AE1214" w:rsidP="00527ADF">
            <w:pPr>
              <w:keepNext/>
              <w:rPr>
                <w:rFonts w:ascii="Segoe UI" w:hAnsi="Segoe UI" w:cs="Segoe UI"/>
              </w:rPr>
            </w:pPr>
            <w:r w:rsidRPr="00B70B0E">
              <w:rPr>
                <w:rFonts w:ascii="Segoe UI" w:hAnsi="Segoe UI" w:cs="Segoe UI"/>
                <w:noProof/>
              </w:rPr>
              <w:drawing>
                <wp:inline distT="0" distB="0" distL="0" distR="0" wp14:anchorId="0BE5682C" wp14:editId="2343657E">
                  <wp:extent cx="5308792" cy="3808730"/>
                  <wp:effectExtent l="0" t="0" r="6350" b="1270"/>
                  <wp:docPr id="2891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8792" cy="3808730"/>
                          </a:xfrm>
                          <a:prstGeom prst="rect">
                            <a:avLst/>
                          </a:prstGeom>
                        </pic:spPr>
                      </pic:pic>
                    </a:graphicData>
                  </a:graphic>
                </wp:inline>
              </w:drawing>
            </w:r>
          </w:p>
          <w:p w14:paraId="73EC37ED" w14:textId="1DCEABB8" w:rsidR="00191F41" w:rsidRPr="00B70B0E" w:rsidRDefault="00527ADF" w:rsidP="00527ADF">
            <w:pPr>
              <w:pStyle w:val="Caption"/>
              <w:rPr>
                <w:rFonts w:ascii="Segoe UI" w:hAnsi="Segoe UI" w:cs="Segoe UI"/>
                <w:b/>
              </w:rPr>
            </w:pPr>
            <w:bookmarkStart w:id="259" w:name="_Toc501142158"/>
            <w:r w:rsidRPr="00B70B0E">
              <w:rPr>
                <w:rFonts w:ascii="Segoe UI" w:hAnsi="Segoe UI" w:cs="Segoe UI"/>
                <w:b/>
              </w:rPr>
              <w:t xml:space="preserve">Figure </w:t>
            </w:r>
            <w:r w:rsidRPr="00B70B0E">
              <w:rPr>
                <w:rFonts w:ascii="Segoe UI" w:hAnsi="Segoe UI" w:cs="Segoe UI"/>
                <w:b/>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7</w:t>
            </w:r>
            <w:r w:rsidRPr="00B70B0E">
              <w:rPr>
                <w:rFonts w:ascii="Segoe UI" w:hAnsi="Segoe UI" w:cs="Segoe UI"/>
                <w:b/>
              </w:rPr>
              <w:fldChar w:fldCharType="end"/>
            </w:r>
            <w:r w:rsidRPr="00B70B0E">
              <w:rPr>
                <w:rFonts w:ascii="Segoe UI" w:hAnsi="Segoe UI" w:cs="Segoe UI"/>
                <w:b/>
              </w:rPr>
              <w:t xml:space="preserve"> - Calendar Display Screen: Creating/Deleting an Alert Mockup</w:t>
            </w:r>
            <w:bookmarkEnd w:id="259"/>
          </w:p>
        </w:tc>
      </w:tr>
      <w:tr w:rsidR="00191F41" w:rsidRPr="00B70B0E" w14:paraId="3EF36F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D3B5C" w14:textId="77777777" w:rsidR="00191F41"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AFA5D" w14:textId="34365DB3"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Creating</w:t>
            </w:r>
            <w:r w:rsidR="00B71400" w:rsidRPr="00B70B0E">
              <w:rPr>
                <w:rFonts w:ascii="Segoe UI" w:hAnsi="Segoe UI" w:cs="Segoe UI"/>
                <w:color w:val="000000" w:themeColor="text1"/>
              </w:rPr>
              <w:t>/Deleting</w:t>
            </w:r>
            <w:r w:rsidRPr="00B70B0E">
              <w:rPr>
                <w:rFonts w:ascii="Segoe UI" w:hAnsi="Segoe UI" w:cs="Segoe UI"/>
                <w:color w:val="000000" w:themeColor="text1"/>
              </w:rPr>
              <w:t xml:space="preserve"> an Alert</w:t>
            </w:r>
          </w:p>
        </w:tc>
      </w:tr>
      <w:tr w:rsidR="00191F41" w:rsidRPr="00B70B0E" w14:paraId="06EACDB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0675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9FE3A"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191F41" w:rsidRPr="00B70B0E" w14:paraId="7A32DF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1B1E0"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1CF85" w14:textId="11567E12"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191F41" w:rsidRPr="00B70B0E" w14:paraId="31ADD88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82EC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E80FAB"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An alert allows the user to be notified as to what action is needed for different events.</w:t>
            </w:r>
          </w:p>
        </w:tc>
      </w:tr>
      <w:tr w:rsidR="00191F41" w:rsidRPr="00B70B0E" w14:paraId="021385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7AE58"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84BDF"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191F41" w:rsidRPr="00B70B0E" w14:paraId="3904391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E411C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8BA34A" w14:textId="574998B0"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191F41" w:rsidRPr="00B70B0E" w14:paraId="18EE39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F97DF"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8C772"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An application event requiring an alert occurs. </w:t>
            </w:r>
          </w:p>
          <w:p w14:paraId="5B4248C3" w14:textId="3AB62FE9"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An error occurs that requires immediate user action or notification.</w:t>
            </w:r>
          </w:p>
        </w:tc>
      </w:tr>
      <w:tr w:rsidR="00191F41" w:rsidRPr="00B70B0E" w14:paraId="3AB8AD5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A3937"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1A376"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The user is presented with the recommended course of action or the option to ignore.</w:t>
            </w:r>
          </w:p>
        </w:tc>
      </w:tr>
      <w:tr w:rsidR="00191F41" w:rsidRPr="00B70B0E" w14:paraId="27B4A0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DF141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135BC6" w14:textId="5E260FAC"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r w:rsidR="00F6469B" w:rsidRPr="00B70B0E">
              <w:rPr>
                <w:rFonts w:ascii="Segoe UI" w:hAnsi="Segoe UI" w:cs="Segoe UI"/>
                <w:color w:val="000000" w:themeColor="text1"/>
              </w:rPr>
              <w:t>.</w:t>
            </w:r>
          </w:p>
        </w:tc>
      </w:tr>
      <w:tr w:rsidR="00191F41" w:rsidRPr="00B70B0E" w14:paraId="0DCDEB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7C8710"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56537E"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3.2.22</w:t>
            </w:r>
          </w:p>
        </w:tc>
      </w:tr>
      <w:tr w:rsidR="00191F41" w:rsidRPr="00B70B0E" w14:paraId="0C53B7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04418"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9AD15" w14:textId="6CCDF4DA" w:rsidR="00E17BE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Warnings </w:t>
            </w:r>
            <w:r w:rsidR="00191F41" w:rsidRPr="00B70B0E">
              <w:rPr>
                <w:rFonts w:ascii="Segoe UI" w:hAnsi="Segoe UI" w:cs="Segoe UI"/>
              </w:rPr>
              <w:br/>
            </w:r>
            <w:r w:rsidRPr="00B70B0E">
              <w:rPr>
                <w:rFonts w:ascii="Segoe UI" w:hAnsi="Segoe UI" w:cs="Segoe UI"/>
                <w:color w:val="000000" w:themeColor="text1"/>
              </w:rPr>
              <w:t xml:space="preserve">a. An alert will appear when the user has performed or intends to perform an illegal or high-risk action, e.g.: creating an event </w:t>
            </w:r>
            <w:r w:rsidR="001878A7" w:rsidRPr="00B70B0E">
              <w:rPr>
                <w:rStyle w:val="blob-code-inner"/>
                <w:rFonts w:ascii="Segoe UI" w:hAnsi="Segoe UI" w:cs="Segoe UI"/>
              </w:rPr>
              <w:t>without reminders</w:t>
            </w:r>
            <w:r w:rsidRPr="00B70B0E">
              <w:rPr>
                <w:rFonts w:ascii="Segoe UI" w:hAnsi="Segoe UI" w:cs="Segoe UI"/>
                <w:color w:val="000000" w:themeColor="text1"/>
              </w:rPr>
              <w:t xml:space="preserve"> or deleting a calendar event. </w:t>
            </w:r>
          </w:p>
          <w:p w14:paraId="7E0120C9" w14:textId="29F7E003"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Reminders </w:t>
            </w:r>
            <w:r w:rsidR="00191F41" w:rsidRPr="00B70B0E">
              <w:rPr>
                <w:rFonts w:ascii="Segoe UI" w:hAnsi="Segoe UI" w:cs="Segoe UI"/>
              </w:rPr>
              <w:br/>
            </w:r>
            <w:r w:rsidRPr="00B70B0E">
              <w:rPr>
                <w:rFonts w:ascii="Segoe UI" w:hAnsi="Segoe UI" w:cs="Segoe UI"/>
                <w:color w:val="000000" w:themeColor="text1"/>
              </w:rPr>
              <w:t xml:space="preserve">a. Alerts will be used as a reminder in certain situations, e.g.: reminding the user that they have not synced their calendar in </w:t>
            </w:r>
            <w:r w:rsidRPr="00B70B0E">
              <w:rPr>
                <w:rStyle w:val="Emphasis"/>
                <w:rFonts w:ascii="Segoe UI" w:hAnsi="Segoe UI" w:cs="Segoe UI"/>
                <w:color w:val="000000" w:themeColor="text1"/>
              </w:rPr>
              <w:t>x</w:t>
            </w:r>
            <w:r w:rsidRPr="00B70B0E">
              <w:rPr>
                <w:rFonts w:ascii="Segoe UI" w:hAnsi="Segoe UI" w:cs="Segoe UI"/>
                <w:color w:val="000000" w:themeColor="text1"/>
              </w:rPr>
              <w:t xml:space="preserve"> days.</w:t>
            </w:r>
          </w:p>
        </w:tc>
      </w:tr>
    </w:tbl>
    <w:p w14:paraId="35585161" w14:textId="72AB6E6B" w:rsidR="008840F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3.2.1.5 Calendar Display: Access Assignment</w:t>
      </w:r>
    </w:p>
    <w:tbl>
      <w:tblPr>
        <w:tblW w:w="13320" w:type="dxa"/>
        <w:tblCellMar>
          <w:top w:w="15" w:type="dxa"/>
          <w:left w:w="15" w:type="dxa"/>
          <w:bottom w:w="15" w:type="dxa"/>
          <w:right w:w="15" w:type="dxa"/>
        </w:tblCellMar>
        <w:tblLook w:val="04A0" w:firstRow="1" w:lastRow="0" w:firstColumn="1" w:lastColumn="0" w:noHBand="0" w:noVBand="1"/>
      </w:tblPr>
      <w:tblGrid>
        <w:gridCol w:w="3831"/>
        <w:gridCol w:w="9489"/>
      </w:tblGrid>
      <w:tr w:rsidR="008840FF" w:rsidRPr="00B70B0E" w14:paraId="195E5266"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36BA47" w14:textId="77777777" w:rsidR="008840F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4E693" w14:textId="77777777" w:rsidR="008840F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8840FF" w:rsidRPr="00B70B0E" w14:paraId="3E4339B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8BC0FC"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59C5A" w14:textId="77777777" w:rsidR="008840FF" w:rsidRPr="00B70B0E" w:rsidRDefault="008840FF" w:rsidP="008840FF">
            <w:pPr>
              <w:keepNext/>
              <w:rPr>
                <w:rFonts w:ascii="Segoe UI" w:hAnsi="Segoe UI" w:cs="Segoe UI"/>
                <w:color w:val="000000" w:themeColor="text1"/>
              </w:rPr>
            </w:pPr>
            <w:r w:rsidRPr="00B70B0E">
              <w:rPr>
                <w:rFonts w:ascii="Segoe UI" w:hAnsi="Segoe UI" w:cs="Segoe UI"/>
                <w:noProof/>
              </w:rPr>
              <w:drawing>
                <wp:inline distT="0" distB="0" distL="0" distR="0" wp14:anchorId="1EE43F2D" wp14:editId="7FDDB3D3">
                  <wp:extent cx="5036026" cy="3088622"/>
                  <wp:effectExtent l="0" t="0" r="0" b="0"/>
                  <wp:docPr id="547670813" name="picture" descr="https://github.com/MCLifeLeader/CS364/raw/master/SDD/resources/3.2.1.6.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036026" cy="3088622"/>
                          </a:xfrm>
                          <a:prstGeom prst="rect">
                            <a:avLst/>
                          </a:prstGeom>
                        </pic:spPr>
                      </pic:pic>
                    </a:graphicData>
                  </a:graphic>
                </wp:inline>
              </w:drawing>
            </w:r>
          </w:p>
          <w:p w14:paraId="56776AA6" w14:textId="03A767BA" w:rsidR="008840FF" w:rsidRPr="00B70B0E" w:rsidRDefault="008840FF" w:rsidP="7CA12210">
            <w:pPr>
              <w:pStyle w:val="Caption"/>
              <w:rPr>
                <w:rFonts w:ascii="Segoe UI" w:hAnsi="Segoe UI" w:cs="Segoe UI"/>
                <w:b/>
                <w:bCs/>
                <w:color w:val="000000" w:themeColor="text1"/>
              </w:rPr>
            </w:pPr>
            <w:bookmarkStart w:id="260" w:name="_Toc501008168"/>
            <w:bookmarkStart w:id="261" w:name="_Toc501044145"/>
            <w:bookmarkStart w:id="262" w:name="_Toc501046738"/>
            <w:bookmarkStart w:id="263" w:name="_Toc501050100"/>
            <w:bookmarkStart w:id="264" w:name="_Toc501053118"/>
            <w:bookmarkStart w:id="265" w:name="_Toc501053638"/>
            <w:bookmarkStart w:id="266" w:name="_Toc501051931"/>
            <w:bookmarkStart w:id="267" w:name="_Toc501049701"/>
            <w:bookmarkStart w:id="268" w:name="_Toc501142159"/>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8</w:t>
            </w:r>
            <w:r w:rsidRPr="00B70B0E">
              <w:rPr>
                <w:rFonts w:ascii="Segoe UI" w:hAnsi="Segoe UI" w:cs="Segoe UI"/>
              </w:rPr>
              <w:fldChar w:fldCharType="end"/>
            </w:r>
            <w:r w:rsidRPr="00B70B0E">
              <w:rPr>
                <w:rFonts w:ascii="Segoe UI" w:hAnsi="Segoe UI" w:cs="Segoe UI"/>
                <w:b/>
                <w:bCs/>
                <w:color w:val="000000" w:themeColor="text1"/>
              </w:rPr>
              <w:t xml:space="preserve"> - Assignment Access Screen Mockup</w:t>
            </w:r>
            <w:bookmarkEnd w:id="260"/>
            <w:bookmarkEnd w:id="261"/>
            <w:bookmarkEnd w:id="262"/>
            <w:bookmarkEnd w:id="263"/>
            <w:bookmarkEnd w:id="264"/>
            <w:bookmarkEnd w:id="265"/>
            <w:bookmarkEnd w:id="266"/>
            <w:bookmarkEnd w:id="267"/>
            <w:bookmarkEnd w:id="268"/>
          </w:p>
        </w:tc>
      </w:tr>
      <w:tr w:rsidR="008840FF" w:rsidRPr="00B70B0E" w14:paraId="796F49D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B2D41"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3DA6D"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Access Assignment</w:t>
            </w:r>
          </w:p>
        </w:tc>
      </w:tr>
      <w:tr w:rsidR="008840FF" w:rsidRPr="00B70B0E" w14:paraId="39E5D2C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706019"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237254"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Joseph Keene</w:t>
            </w:r>
          </w:p>
        </w:tc>
      </w:tr>
      <w:tr w:rsidR="008840FF" w:rsidRPr="00B70B0E" w14:paraId="7A26F2E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453CB"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F665E" w14:textId="1724EE22"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8840FF" w:rsidRPr="00B70B0E" w14:paraId="7ACC3B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137B9"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0389DA"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is able to click links of assignments in the calendar view to be directed to each assignment.</w:t>
            </w:r>
          </w:p>
        </w:tc>
      </w:tr>
      <w:tr w:rsidR="008840FF" w:rsidRPr="00B70B0E" w14:paraId="3DB5DD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AC66C"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AD68F"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8840FF" w:rsidRPr="00B70B0E" w14:paraId="18438C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70D3F"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93EEF8"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8840FF" w:rsidRPr="00B70B0E" w14:paraId="4728903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613845"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7CB2" w14:textId="77777777" w:rsidR="00800FC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Logged in</w:t>
            </w:r>
            <w:r w:rsidR="00800FC1" w:rsidRPr="00B70B0E">
              <w:rPr>
                <w:rFonts w:ascii="Segoe UI" w:hAnsi="Segoe UI" w:cs="Segoe UI"/>
                <w:color w:val="000000" w:themeColor="text1"/>
              </w:rPr>
              <w:t>.</w:t>
            </w:r>
          </w:p>
          <w:p w14:paraId="16B8B5F1" w14:textId="1A5BD580"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Assignments have been imported</w:t>
            </w:r>
            <w:r w:rsidR="00800FC1" w:rsidRPr="00B70B0E">
              <w:rPr>
                <w:rFonts w:ascii="Segoe UI" w:hAnsi="Segoe UI" w:cs="Segoe UI"/>
                <w:color w:val="000000" w:themeColor="text1"/>
              </w:rPr>
              <w:t>.</w:t>
            </w:r>
          </w:p>
        </w:tc>
      </w:tr>
      <w:tr w:rsidR="008840FF" w:rsidRPr="00B70B0E" w14:paraId="4CAB08F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31EB51"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1D71FE"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 is displayed correctly to the user.</w:t>
            </w:r>
          </w:p>
        </w:tc>
      </w:tr>
      <w:tr w:rsidR="008840FF" w:rsidRPr="00B70B0E" w14:paraId="006C476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83066D"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A6D9F" w14:textId="28937BA8"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8840FF" w:rsidRPr="00B70B0E" w14:paraId="7CA86A4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CF232"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43A97"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3.2.8</w:t>
            </w:r>
          </w:p>
        </w:tc>
      </w:tr>
      <w:tr w:rsidR="008840FF" w:rsidRPr="00B70B0E" w14:paraId="58481D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2F5B2"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5CEB2" w14:textId="5C850B22" w:rsidR="00524EE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Accessing </w:t>
            </w:r>
            <w:r w:rsidR="00D1541F" w:rsidRPr="00B70B0E">
              <w:rPr>
                <w:rFonts w:ascii="Segoe UI" w:hAnsi="Segoe UI" w:cs="Segoe UI"/>
                <w:color w:val="000000" w:themeColor="text1"/>
              </w:rPr>
              <w:t>a</w:t>
            </w:r>
            <w:r w:rsidRPr="00B70B0E">
              <w:rPr>
                <w:rFonts w:ascii="Segoe UI" w:hAnsi="Segoe UI" w:cs="Segoe UI"/>
                <w:color w:val="000000" w:themeColor="text1"/>
              </w:rPr>
              <w:t>n Assignment.</w:t>
            </w:r>
            <w:r w:rsidR="397D7AB1" w:rsidRPr="00B70B0E">
              <w:rPr>
                <w:rFonts w:ascii="Segoe UI" w:hAnsi="Segoe UI" w:cs="Segoe UI"/>
              </w:rPr>
              <w:br/>
            </w:r>
            <w:r w:rsidRPr="00B70B0E">
              <w:rPr>
                <w:rFonts w:ascii="Segoe UI" w:hAnsi="Segoe UI" w:cs="Segoe UI"/>
                <w:color w:val="000000" w:themeColor="text1"/>
              </w:rPr>
              <w:t>1. Assignments are displayed to the User on the Calendar as links.</w:t>
            </w:r>
            <w:r w:rsidR="397D7AB1" w:rsidRPr="00B70B0E">
              <w:rPr>
                <w:rFonts w:ascii="Segoe UI" w:hAnsi="Segoe UI" w:cs="Segoe UI"/>
              </w:rPr>
              <w:br/>
            </w:r>
            <w:r w:rsidRPr="00B70B0E">
              <w:rPr>
                <w:rFonts w:ascii="Segoe UI" w:hAnsi="Segoe UI" w:cs="Segoe UI"/>
                <w:color w:val="000000" w:themeColor="text1"/>
              </w:rPr>
              <w:t>a. Users clicks on one of the links.</w:t>
            </w:r>
            <w:r w:rsidR="397D7AB1" w:rsidRPr="00B70B0E">
              <w:rPr>
                <w:rFonts w:ascii="Segoe UI" w:hAnsi="Segoe UI" w:cs="Segoe UI"/>
              </w:rPr>
              <w:br/>
            </w:r>
            <w:r w:rsidRPr="00B70B0E">
              <w:rPr>
                <w:rFonts w:ascii="Segoe UI" w:hAnsi="Segoe UI" w:cs="Segoe UI"/>
                <w:color w:val="000000" w:themeColor="text1"/>
              </w:rPr>
              <w:t xml:space="preserve">b. The correct assignment is pulled up on screen for the user. </w:t>
            </w:r>
          </w:p>
          <w:p w14:paraId="609892E4" w14:textId="0210AAD0"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Assignment details button is shown.</w:t>
            </w:r>
            <w:r w:rsidR="397D7AB1" w:rsidRPr="00B70B0E">
              <w:rPr>
                <w:rFonts w:ascii="Segoe UI" w:hAnsi="Segoe UI" w:cs="Segoe UI"/>
              </w:rPr>
              <w:br/>
            </w:r>
            <w:r w:rsidRPr="00B70B0E">
              <w:rPr>
                <w:rFonts w:ascii="Segoe UI" w:hAnsi="Segoe UI" w:cs="Segoe UI"/>
                <w:color w:val="000000" w:themeColor="text1"/>
              </w:rPr>
              <w:t xml:space="preserve">a. </w:t>
            </w:r>
            <w:r w:rsidR="00424C38" w:rsidRPr="00B70B0E">
              <w:rPr>
                <w:rFonts w:ascii="Segoe UI" w:hAnsi="Segoe UI" w:cs="Segoe UI"/>
                <w:color w:val="000000" w:themeColor="text1"/>
              </w:rPr>
              <w:t>The u</w:t>
            </w:r>
            <w:r w:rsidRPr="00B70B0E">
              <w:rPr>
                <w:rFonts w:ascii="Segoe UI" w:hAnsi="Segoe UI" w:cs="Segoe UI"/>
                <w:color w:val="000000" w:themeColor="text1"/>
              </w:rPr>
              <w:t>ser clicks assignments details button.</w:t>
            </w:r>
            <w:r w:rsidR="397D7AB1" w:rsidRPr="00B70B0E">
              <w:rPr>
                <w:rFonts w:ascii="Segoe UI" w:hAnsi="Segoe UI" w:cs="Segoe UI"/>
              </w:rPr>
              <w:br/>
            </w:r>
            <w:r w:rsidRPr="00B70B0E">
              <w:rPr>
                <w:rFonts w:ascii="Segoe UI" w:hAnsi="Segoe UI" w:cs="Segoe UI"/>
                <w:color w:val="000000" w:themeColor="text1"/>
              </w:rPr>
              <w:t xml:space="preserve">b. </w:t>
            </w:r>
            <w:r w:rsidR="00251E35" w:rsidRPr="00B70B0E">
              <w:rPr>
                <w:rFonts w:ascii="Segoe UI" w:hAnsi="Segoe UI" w:cs="Segoe UI"/>
                <w:color w:val="000000" w:themeColor="text1"/>
              </w:rPr>
              <w:t>The u</w:t>
            </w:r>
            <w:r w:rsidRPr="00B70B0E">
              <w:rPr>
                <w:rFonts w:ascii="Segoe UI" w:hAnsi="Segoe UI" w:cs="Segoe UI"/>
                <w:color w:val="000000" w:themeColor="text1"/>
              </w:rPr>
              <w:t>ser is able to interact with different features for the event.</w:t>
            </w:r>
          </w:p>
        </w:tc>
      </w:tr>
    </w:tbl>
    <w:p w14:paraId="3E6234C7" w14:textId="14EF715F" w:rsidR="004A461E"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3.2.1.6 Calendar Display: Show Assignment Details</w:t>
      </w:r>
    </w:p>
    <w:tbl>
      <w:tblPr>
        <w:tblW w:w="13320" w:type="dxa"/>
        <w:tblCellMar>
          <w:top w:w="15" w:type="dxa"/>
          <w:left w:w="15" w:type="dxa"/>
          <w:bottom w:w="15" w:type="dxa"/>
          <w:right w:w="15" w:type="dxa"/>
        </w:tblCellMar>
        <w:tblLook w:val="04A0" w:firstRow="1" w:lastRow="0" w:firstColumn="1" w:lastColumn="0" w:noHBand="0" w:noVBand="1"/>
      </w:tblPr>
      <w:tblGrid>
        <w:gridCol w:w="3561"/>
        <w:gridCol w:w="9759"/>
      </w:tblGrid>
      <w:tr w:rsidR="004A461E" w:rsidRPr="00B70B0E" w14:paraId="3269A678"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88F9E98" w14:textId="1165E787" w:rsidR="004A461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C40111" w14:textId="77777777" w:rsidR="004A461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4A461E" w:rsidRPr="00B70B0E" w14:paraId="7651CD6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241367"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E8FBC0" w14:textId="77777777" w:rsidR="00256DE4" w:rsidRPr="00B70B0E" w:rsidRDefault="00CD1C88" w:rsidP="00256DE4">
            <w:pPr>
              <w:keepNext/>
              <w:rPr>
                <w:rFonts w:ascii="Segoe UI" w:hAnsi="Segoe UI" w:cs="Segoe UI"/>
              </w:rPr>
            </w:pPr>
            <w:r w:rsidRPr="00B70B0E">
              <w:rPr>
                <w:rFonts w:ascii="Segoe UI" w:hAnsi="Segoe UI" w:cs="Segoe UI"/>
                <w:noProof/>
              </w:rPr>
              <w:drawing>
                <wp:inline distT="0" distB="0" distL="0" distR="0" wp14:anchorId="595ECD61" wp14:editId="004F586B">
                  <wp:extent cx="5116918" cy="3667125"/>
                  <wp:effectExtent l="0" t="0" r="0" b="0"/>
                  <wp:docPr id="3493048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6918" cy="3667125"/>
                          </a:xfrm>
                          <a:prstGeom prst="rect">
                            <a:avLst/>
                          </a:prstGeom>
                        </pic:spPr>
                      </pic:pic>
                    </a:graphicData>
                  </a:graphic>
                </wp:inline>
              </w:drawing>
            </w:r>
          </w:p>
          <w:p w14:paraId="750906AB" w14:textId="59632B2C" w:rsidR="004A461E" w:rsidRPr="00B70B0E" w:rsidRDefault="00256DE4" w:rsidP="7CA12210">
            <w:pPr>
              <w:pStyle w:val="Caption"/>
              <w:rPr>
                <w:rFonts w:ascii="Segoe UI" w:hAnsi="Segoe UI" w:cs="Segoe UI"/>
                <w:b/>
                <w:bCs/>
                <w:color w:val="000000" w:themeColor="text1"/>
              </w:rPr>
            </w:pPr>
            <w:bookmarkStart w:id="269" w:name="_Toc501053119"/>
            <w:bookmarkStart w:id="270" w:name="_Toc501053639"/>
            <w:bookmarkStart w:id="271" w:name="_Toc501051932"/>
            <w:bookmarkStart w:id="272" w:name="_Toc501049702"/>
            <w:bookmarkStart w:id="273" w:name="_Toc501142160"/>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9</w:t>
            </w:r>
            <w:r w:rsidRPr="00B70B0E">
              <w:rPr>
                <w:rFonts w:ascii="Segoe UI" w:hAnsi="Segoe UI" w:cs="Segoe UI"/>
              </w:rPr>
              <w:fldChar w:fldCharType="end"/>
            </w:r>
            <w:r w:rsidRPr="00B70B0E">
              <w:rPr>
                <w:rFonts w:ascii="Segoe UI" w:hAnsi="Segoe UI" w:cs="Segoe UI"/>
                <w:b/>
                <w:bCs/>
              </w:rPr>
              <w:t xml:space="preserve"> - Calendar Display: Show Assignment Details Mockup</w:t>
            </w:r>
            <w:bookmarkEnd w:id="269"/>
            <w:bookmarkEnd w:id="270"/>
            <w:bookmarkEnd w:id="271"/>
            <w:bookmarkEnd w:id="272"/>
            <w:bookmarkEnd w:id="273"/>
          </w:p>
        </w:tc>
      </w:tr>
      <w:tr w:rsidR="004A461E" w:rsidRPr="00B70B0E" w14:paraId="4815A28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B429974" w14:textId="77777777" w:rsidR="004A461E"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505BC4E"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Assignment Details</w:t>
            </w:r>
          </w:p>
        </w:tc>
      </w:tr>
      <w:tr w:rsidR="004A461E" w:rsidRPr="00B70B0E" w14:paraId="10A0B6C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09C72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F28F089"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Joseph Keene</w:t>
            </w:r>
          </w:p>
        </w:tc>
      </w:tr>
      <w:tr w:rsidR="004A461E" w:rsidRPr="00B70B0E" w14:paraId="1723754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90AAD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48F5C215"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4A461E" w:rsidRPr="00B70B0E" w14:paraId="6E1018D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656D4F9"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35266F"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assignment details are provided to the user for easier access and productivity while using the calendar.</w:t>
            </w:r>
          </w:p>
        </w:tc>
      </w:tr>
      <w:tr w:rsidR="004A461E" w:rsidRPr="00B70B0E" w14:paraId="54E75913"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A969406"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DB99DCA"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3.2.1.5</w:t>
            </w:r>
          </w:p>
        </w:tc>
      </w:tr>
      <w:tr w:rsidR="004A461E" w:rsidRPr="00B70B0E" w14:paraId="3DBB3ACF"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11022"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E4C736"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4A461E" w:rsidRPr="00B70B0E" w14:paraId="59F0ED6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2CBE905"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A581FB" w14:textId="77777777" w:rsidR="00412F29"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logged in</w:t>
            </w:r>
            <w:r w:rsidR="00412F29" w:rsidRPr="00B70B0E">
              <w:rPr>
                <w:rFonts w:ascii="Segoe UI" w:hAnsi="Segoe UI" w:cs="Segoe UI"/>
                <w:color w:val="000000" w:themeColor="text1"/>
              </w:rPr>
              <w:t>.</w:t>
            </w:r>
          </w:p>
          <w:p w14:paraId="73B74C24" w14:textId="3693A173"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Assignments have been imported.</w:t>
            </w:r>
          </w:p>
        </w:tc>
      </w:tr>
      <w:tr w:rsidR="004A461E" w:rsidRPr="00B70B0E" w14:paraId="41C8500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AD13B4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DAD920" w14:textId="3F31946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 details are shown and displayed correctly to the user.</w:t>
            </w:r>
          </w:p>
        </w:tc>
      </w:tr>
      <w:tr w:rsidR="004A461E" w:rsidRPr="00B70B0E" w14:paraId="78204528"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CB4021A"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0C17131" w14:textId="4411ED0C"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4A461E" w:rsidRPr="00B70B0E" w14:paraId="4FDCB65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A000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AECC33"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3.2.6</w:t>
            </w:r>
          </w:p>
        </w:tc>
      </w:tr>
      <w:tr w:rsidR="004A461E" w:rsidRPr="00B70B0E" w14:paraId="2FC08B1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14B0994"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BBD78F6" w14:textId="25FFC382" w:rsidR="00412F29"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Assignment Details</w:t>
            </w:r>
            <w:r w:rsidR="004A461E" w:rsidRPr="00B70B0E">
              <w:rPr>
                <w:rFonts w:ascii="Segoe UI" w:hAnsi="Segoe UI" w:cs="Segoe UI"/>
              </w:rPr>
              <w:br/>
            </w:r>
            <w:r w:rsidRPr="00B70B0E">
              <w:rPr>
                <w:rFonts w:ascii="Segoe UI" w:hAnsi="Segoe UI" w:cs="Segoe UI"/>
                <w:color w:val="000000" w:themeColor="text1"/>
              </w:rPr>
              <w:t>1. Show Details Button is displayed on the Calendar App by the Assignments.</w:t>
            </w:r>
            <w:r w:rsidR="004A461E" w:rsidRPr="00B70B0E">
              <w:rPr>
                <w:rFonts w:ascii="Segoe UI" w:hAnsi="Segoe UI" w:cs="Segoe UI"/>
              </w:rPr>
              <w:br/>
            </w:r>
            <w:r w:rsidRPr="00B70B0E">
              <w:rPr>
                <w:rFonts w:ascii="Segoe UI" w:hAnsi="Segoe UI" w:cs="Segoe UI"/>
                <w:color w:val="000000" w:themeColor="text1"/>
              </w:rPr>
              <w:t xml:space="preserve">a. </w:t>
            </w:r>
            <w:r w:rsidR="00DF1587" w:rsidRPr="00B70B0E">
              <w:rPr>
                <w:rFonts w:ascii="Segoe UI" w:hAnsi="Segoe UI" w:cs="Segoe UI"/>
                <w:color w:val="000000" w:themeColor="text1"/>
              </w:rPr>
              <w:t>The u</w:t>
            </w:r>
            <w:r w:rsidRPr="00B70B0E">
              <w:rPr>
                <w:rFonts w:ascii="Segoe UI" w:hAnsi="Segoe UI" w:cs="Segoe UI"/>
                <w:color w:val="000000" w:themeColor="text1"/>
              </w:rPr>
              <w:t>ser clicks</w:t>
            </w:r>
            <w:r w:rsidR="00006AB3" w:rsidRPr="00B70B0E">
              <w:rPr>
                <w:rFonts w:ascii="Segoe UI" w:hAnsi="Segoe UI" w:cs="Segoe UI"/>
                <w:color w:val="000000" w:themeColor="text1"/>
              </w:rPr>
              <w:t xml:space="preserve"> the</w:t>
            </w:r>
            <w:r w:rsidRPr="00B70B0E">
              <w:rPr>
                <w:rFonts w:ascii="Segoe UI" w:hAnsi="Segoe UI" w:cs="Segoe UI"/>
                <w:color w:val="000000" w:themeColor="text1"/>
              </w:rPr>
              <w:t xml:space="preserve"> Details </w:t>
            </w:r>
            <w:r w:rsidR="00006AB3" w:rsidRPr="00B70B0E">
              <w:rPr>
                <w:rFonts w:ascii="Segoe UI" w:hAnsi="Segoe UI" w:cs="Segoe UI"/>
                <w:color w:val="000000" w:themeColor="text1"/>
              </w:rPr>
              <w:t>b</w:t>
            </w:r>
            <w:r w:rsidRPr="00B70B0E">
              <w:rPr>
                <w:rFonts w:ascii="Segoe UI" w:hAnsi="Segoe UI" w:cs="Segoe UI"/>
                <w:color w:val="000000" w:themeColor="text1"/>
              </w:rPr>
              <w:t>utton.</w:t>
            </w:r>
          </w:p>
          <w:p w14:paraId="16BB6FE6" w14:textId="60B21ADD"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2. Details are displayed to the User.</w:t>
            </w:r>
            <w:r w:rsidR="004A461E" w:rsidRPr="00B70B0E">
              <w:rPr>
                <w:rFonts w:ascii="Segoe UI" w:hAnsi="Segoe UI" w:cs="Segoe UI"/>
              </w:rPr>
              <w:br/>
            </w:r>
            <w:r w:rsidRPr="00B70B0E">
              <w:rPr>
                <w:rFonts w:ascii="Segoe UI" w:hAnsi="Segoe UI" w:cs="Segoe UI"/>
                <w:color w:val="000000" w:themeColor="text1"/>
              </w:rPr>
              <w:t>a. An option to collapse the details is shown as well.</w:t>
            </w:r>
          </w:p>
        </w:tc>
      </w:tr>
    </w:tbl>
    <w:p w14:paraId="3F673DCC" w14:textId="6B9D8C50" w:rsidR="00402D77"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3.2.1.7 Calendar Display: Show Holidays</w:t>
      </w:r>
    </w:p>
    <w:tbl>
      <w:tblPr>
        <w:tblW w:w="13320" w:type="dxa"/>
        <w:tblCellMar>
          <w:top w:w="15" w:type="dxa"/>
          <w:left w:w="15" w:type="dxa"/>
          <w:bottom w:w="15" w:type="dxa"/>
          <w:right w:w="15" w:type="dxa"/>
        </w:tblCellMar>
        <w:tblLook w:val="04A0" w:firstRow="1" w:lastRow="0" w:firstColumn="1" w:lastColumn="0" w:noHBand="0" w:noVBand="1"/>
      </w:tblPr>
      <w:tblGrid>
        <w:gridCol w:w="4229"/>
        <w:gridCol w:w="9091"/>
      </w:tblGrid>
      <w:tr w:rsidR="00402D77" w:rsidRPr="00B70B0E" w14:paraId="14E5692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BA98D7" w14:textId="77777777" w:rsidR="00402D7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867939" w14:textId="77777777" w:rsidR="00402D7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402D77" w:rsidRPr="00B70B0E" w14:paraId="6748EF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F06B5"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4A8714" w14:textId="77777777" w:rsidR="00402D77" w:rsidRPr="00B70B0E" w:rsidRDefault="00402D77" w:rsidP="00402D77">
            <w:pPr>
              <w:keepNext/>
              <w:rPr>
                <w:rFonts w:ascii="Segoe UI" w:hAnsi="Segoe UI" w:cs="Segoe UI"/>
                <w:color w:val="000000" w:themeColor="text1"/>
              </w:rPr>
            </w:pPr>
            <w:r w:rsidRPr="00B70B0E">
              <w:rPr>
                <w:rFonts w:ascii="Segoe UI" w:hAnsi="Segoe UI" w:cs="Segoe UI"/>
                <w:noProof/>
              </w:rPr>
              <w:drawing>
                <wp:inline distT="0" distB="0" distL="0" distR="0" wp14:anchorId="6F1CD012" wp14:editId="273CEEEF">
                  <wp:extent cx="4872353" cy="3657600"/>
                  <wp:effectExtent l="0" t="0" r="4445" b="0"/>
                  <wp:docPr id="1548616907" name="picture" descr="https://github.com/MCLifeLeader/CS364/raw/master/SDD/resources/3.2.1.8.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5B120ED" w14:textId="16E32F00" w:rsidR="00402D77" w:rsidRPr="00B70B0E" w:rsidRDefault="00402D77" w:rsidP="7CA12210">
            <w:pPr>
              <w:pStyle w:val="Caption"/>
              <w:rPr>
                <w:rFonts w:ascii="Segoe UI" w:hAnsi="Segoe UI" w:cs="Segoe UI"/>
                <w:b/>
                <w:bCs/>
                <w:color w:val="000000" w:themeColor="text1"/>
              </w:rPr>
            </w:pPr>
            <w:bookmarkStart w:id="274" w:name="_Toc501008169"/>
            <w:bookmarkStart w:id="275" w:name="_Toc501044146"/>
            <w:bookmarkStart w:id="276" w:name="_Toc501046739"/>
            <w:bookmarkStart w:id="277" w:name="_Toc501050101"/>
            <w:bookmarkStart w:id="278" w:name="_Toc501053120"/>
            <w:bookmarkStart w:id="279" w:name="_Toc501053640"/>
            <w:bookmarkStart w:id="280" w:name="_Toc501051933"/>
            <w:bookmarkStart w:id="281" w:name="_Toc501049703"/>
            <w:bookmarkStart w:id="282" w:name="_Toc501142161"/>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10</w:t>
            </w:r>
            <w:r w:rsidRPr="00B70B0E">
              <w:rPr>
                <w:rFonts w:ascii="Segoe UI" w:hAnsi="Segoe UI" w:cs="Segoe UI"/>
              </w:rPr>
              <w:fldChar w:fldCharType="end"/>
            </w:r>
            <w:r w:rsidRPr="00B70B0E">
              <w:rPr>
                <w:rFonts w:ascii="Segoe UI" w:hAnsi="Segoe UI" w:cs="Segoe UI"/>
                <w:b/>
                <w:bCs/>
                <w:color w:val="000000" w:themeColor="text1"/>
              </w:rPr>
              <w:t xml:space="preserve"> - Holiday Display Screen Mockup</w:t>
            </w:r>
            <w:bookmarkEnd w:id="274"/>
            <w:bookmarkEnd w:id="275"/>
            <w:bookmarkEnd w:id="276"/>
            <w:bookmarkEnd w:id="277"/>
            <w:bookmarkEnd w:id="278"/>
            <w:bookmarkEnd w:id="279"/>
            <w:bookmarkEnd w:id="280"/>
            <w:bookmarkEnd w:id="281"/>
            <w:bookmarkEnd w:id="282"/>
          </w:p>
        </w:tc>
      </w:tr>
      <w:tr w:rsidR="00402D77" w:rsidRPr="00B70B0E" w14:paraId="6DF8EA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50AF2"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1DF85" w14:textId="119456A1"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Holidays</w:t>
            </w:r>
          </w:p>
        </w:tc>
      </w:tr>
      <w:tr w:rsidR="00402D77" w:rsidRPr="00B70B0E" w14:paraId="7B8F46A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36D9ED"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530262"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Joseph Keene</w:t>
            </w:r>
          </w:p>
        </w:tc>
      </w:tr>
      <w:tr w:rsidR="00402D77" w:rsidRPr="00B70B0E" w14:paraId="3BDB1B8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6BDAA"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6F328" w14:textId="5AD2665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402D77" w:rsidRPr="00B70B0E" w14:paraId="5910161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BCB7C7"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E3390A"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Holidays will be shown on the users' calendars to help the users plan accordingly.</w:t>
            </w:r>
          </w:p>
        </w:tc>
      </w:tr>
      <w:tr w:rsidR="00402D77" w:rsidRPr="00B70B0E" w14:paraId="08EF00A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D3C70"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46FBA"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402D77" w:rsidRPr="00B70B0E" w14:paraId="654851D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89E1F"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D6DF7C"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402D77" w:rsidRPr="00B70B0E" w14:paraId="6813B63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779A7E"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E85E6"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 Calendar is loaded.</w:t>
            </w:r>
          </w:p>
        </w:tc>
      </w:tr>
      <w:tr w:rsidR="00402D77" w:rsidRPr="00B70B0E" w14:paraId="34AC554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438C17"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623C33"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see a text label on national holidays.</w:t>
            </w:r>
          </w:p>
        </w:tc>
      </w:tr>
      <w:tr w:rsidR="00402D77" w:rsidRPr="00B70B0E" w14:paraId="0CA3DD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176F0"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CBAB8" w14:textId="25C414A0"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402D77" w:rsidRPr="00B70B0E" w14:paraId="09BE41F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63AB51"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FFE5E"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3.2.26</w:t>
            </w:r>
          </w:p>
        </w:tc>
      </w:tr>
      <w:tr w:rsidR="00402D77" w:rsidRPr="00B70B0E" w14:paraId="0C4B11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5E7E3"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60293" w14:textId="77777777" w:rsidR="00D059E6"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Holidays</w:t>
            </w:r>
            <w:r w:rsidR="00402D77" w:rsidRPr="00B70B0E">
              <w:rPr>
                <w:rFonts w:ascii="Segoe UI" w:hAnsi="Segoe UI" w:cs="Segoe UI"/>
              </w:rPr>
              <w:br/>
            </w:r>
            <w:r w:rsidRPr="00B70B0E">
              <w:rPr>
                <w:rFonts w:ascii="Segoe UI" w:hAnsi="Segoe UI" w:cs="Segoe UI"/>
                <w:color w:val="000000" w:themeColor="text1"/>
              </w:rPr>
              <w:t>1. The user chooses to view the calendar by Day, by Week, and by Month.</w:t>
            </w:r>
          </w:p>
          <w:p w14:paraId="0ECDE807" w14:textId="5A8BDCE4"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user will see a text label on national holidays.</w:t>
            </w:r>
          </w:p>
        </w:tc>
      </w:tr>
    </w:tbl>
    <w:p w14:paraId="4D19B05D" w14:textId="36FDC84A" w:rsidR="450D64C2" w:rsidRPr="00B70B0E" w:rsidRDefault="00402D77" w:rsidP="00402D77">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450D64C2" w:rsidRPr="00B70B0E">
        <w:rPr>
          <w:rFonts w:ascii="Segoe UI" w:hAnsi="Segoe UI" w:cs="Segoe UI"/>
          <w:color w:val="000000" w:themeColor="text1"/>
        </w:rPr>
        <w:br w:type="page"/>
      </w:r>
    </w:p>
    <w:p w14:paraId="5DAF3FFA" w14:textId="77777777" w:rsidR="00E02735"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3.2.1.8 Calendar Display: Edit an Event</w:t>
      </w:r>
    </w:p>
    <w:tbl>
      <w:tblPr>
        <w:tblW w:w="13320" w:type="dxa"/>
        <w:tblCellMar>
          <w:top w:w="15" w:type="dxa"/>
          <w:left w:w="15" w:type="dxa"/>
          <w:bottom w:w="15" w:type="dxa"/>
          <w:right w:w="15" w:type="dxa"/>
        </w:tblCellMar>
        <w:tblLook w:val="04A0" w:firstRow="1" w:lastRow="0" w:firstColumn="1" w:lastColumn="0" w:noHBand="0" w:noVBand="1"/>
      </w:tblPr>
      <w:tblGrid>
        <w:gridCol w:w="3130"/>
        <w:gridCol w:w="10190"/>
      </w:tblGrid>
      <w:tr w:rsidR="00E02735" w:rsidRPr="00B70B0E" w14:paraId="28362AC9"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64F9C" w14:textId="77777777" w:rsidR="00E02735"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98DBD3" w14:textId="77777777" w:rsidR="00E02735"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E02735" w:rsidRPr="00B70B0E" w14:paraId="7B57609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42188"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95A540" w14:textId="77777777" w:rsidR="00E85E7D" w:rsidRPr="00B70B0E" w:rsidRDefault="00E02735" w:rsidP="00E85E7D">
            <w:pPr>
              <w:keepNext/>
              <w:rPr>
                <w:rFonts w:ascii="Segoe UI" w:hAnsi="Segoe UI" w:cs="Segoe UI"/>
                <w:color w:val="000000" w:themeColor="text1"/>
              </w:rPr>
            </w:pPr>
            <w:r w:rsidRPr="00B70B0E">
              <w:rPr>
                <w:rFonts w:ascii="Segoe UI" w:hAnsi="Segoe UI" w:cs="Segoe UI"/>
                <w:noProof/>
              </w:rPr>
              <w:drawing>
                <wp:inline distT="0" distB="0" distL="0" distR="0" wp14:anchorId="4A529873" wp14:editId="6E807B78">
                  <wp:extent cx="4872353" cy="3657600"/>
                  <wp:effectExtent l="0" t="0" r="4445" b="0"/>
                  <wp:docPr id="972376142" name="picture" descr="https://github.com/MCLifeLeader/CS364/raw/master/SDD/resources/3.2.1.8.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C57474E" w14:textId="0A10A6C1" w:rsidR="00E02735" w:rsidRPr="00B70B0E" w:rsidRDefault="00E85E7D" w:rsidP="7CA12210">
            <w:pPr>
              <w:pStyle w:val="Caption"/>
              <w:rPr>
                <w:rFonts w:ascii="Segoe UI" w:hAnsi="Segoe UI" w:cs="Segoe UI"/>
                <w:b/>
                <w:bCs/>
                <w:color w:val="000000" w:themeColor="text1"/>
              </w:rPr>
            </w:pPr>
            <w:bookmarkStart w:id="283" w:name="_Toc501008170"/>
            <w:bookmarkStart w:id="284" w:name="_Toc501044147"/>
            <w:bookmarkStart w:id="285" w:name="_Toc501046740"/>
            <w:bookmarkStart w:id="286" w:name="_Toc501050102"/>
            <w:bookmarkStart w:id="287" w:name="_Toc501053121"/>
            <w:bookmarkStart w:id="288" w:name="_Toc501053641"/>
            <w:bookmarkStart w:id="289" w:name="_Toc501051934"/>
            <w:bookmarkStart w:id="290" w:name="_Toc501049704"/>
            <w:bookmarkStart w:id="291" w:name="_Toc501142162"/>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11</w:t>
            </w:r>
            <w:r w:rsidRPr="00B70B0E">
              <w:rPr>
                <w:rFonts w:ascii="Segoe UI" w:hAnsi="Segoe UI" w:cs="Segoe UI"/>
              </w:rPr>
              <w:fldChar w:fldCharType="end"/>
            </w:r>
            <w:r w:rsidRPr="00B70B0E">
              <w:rPr>
                <w:rFonts w:ascii="Segoe UI" w:hAnsi="Segoe UI" w:cs="Segoe UI"/>
                <w:b/>
                <w:bCs/>
                <w:color w:val="000000" w:themeColor="text1"/>
              </w:rPr>
              <w:t xml:space="preserve"> - Event Editing Screen Mockup</w:t>
            </w:r>
            <w:bookmarkEnd w:id="283"/>
            <w:bookmarkEnd w:id="284"/>
            <w:bookmarkEnd w:id="285"/>
            <w:bookmarkEnd w:id="286"/>
            <w:bookmarkEnd w:id="287"/>
            <w:bookmarkEnd w:id="288"/>
            <w:bookmarkEnd w:id="289"/>
            <w:bookmarkEnd w:id="290"/>
            <w:bookmarkEnd w:id="291"/>
          </w:p>
        </w:tc>
      </w:tr>
      <w:tr w:rsidR="00E02735" w:rsidRPr="00B70B0E" w14:paraId="3ED96C0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2205D5C"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EAA85BD"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Edit Event</w:t>
            </w:r>
          </w:p>
        </w:tc>
      </w:tr>
      <w:tr w:rsidR="00E02735" w:rsidRPr="00B70B0E" w14:paraId="6A83AFDA"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12A74E"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935DA"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Brian Robertson</w:t>
            </w:r>
          </w:p>
        </w:tc>
      </w:tr>
      <w:tr w:rsidR="00E02735" w:rsidRPr="00B70B0E" w14:paraId="32A565C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FE3F38"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CCC3F4E" w14:textId="746DE578"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E02735" w:rsidRPr="00B70B0E" w14:paraId="6247816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E3D95D3"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BA98B07"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Users will be able to edit events to reflect the most current event information and respond to changes in the details of an event.</w:t>
            </w:r>
          </w:p>
        </w:tc>
      </w:tr>
      <w:tr w:rsidR="00E02735" w:rsidRPr="00B70B0E" w14:paraId="70505C3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3C41FA"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EBC13CC"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E02735" w:rsidRPr="00B70B0E" w14:paraId="23D24B3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EF75E9"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E8B5F42"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E02735" w:rsidRPr="00B70B0E" w14:paraId="4E9E53D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59CF19F"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EE3CC7"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w:t>
            </w:r>
          </w:p>
        </w:tc>
      </w:tr>
      <w:tr w:rsidR="00E02735" w:rsidRPr="00B70B0E" w14:paraId="0E964E5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04409F"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2FD1F3" w14:textId="079AFB09" w:rsidR="00E02735" w:rsidRPr="00B70B0E" w:rsidRDefault="00362A5D" w:rsidP="7CA12210">
            <w:pPr>
              <w:rPr>
                <w:rFonts w:ascii="Segoe UI" w:hAnsi="Segoe UI" w:cs="Segoe UI"/>
                <w:color w:val="000000" w:themeColor="text1"/>
              </w:rPr>
            </w:pPr>
            <w:r w:rsidRPr="00B70B0E">
              <w:rPr>
                <w:rFonts w:ascii="Segoe UI" w:hAnsi="Segoe UI" w:cs="Segoe UI"/>
                <w:color w:val="000000" w:themeColor="text1"/>
              </w:rPr>
              <w:t>The e</w:t>
            </w:r>
            <w:r w:rsidR="7CA12210" w:rsidRPr="00B70B0E">
              <w:rPr>
                <w:rFonts w:ascii="Segoe UI" w:hAnsi="Segoe UI" w:cs="Segoe UI"/>
                <w:color w:val="000000" w:themeColor="text1"/>
              </w:rPr>
              <w:t>vent is updated and displays correctly on calendar.</w:t>
            </w:r>
          </w:p>
        </w:tc>
      </w:tr>
      <w:tr w:rsidR="00E02735" w:rsidRPr="00B70B0E" w14:paraId="5F77D043"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7482B22"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6AB94C9" w14:textId="03A6A7EC"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E02735" w:rsidRPr="00B70B0E" w14:paraId="0E98F06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7D941A"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A76349"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3.2.16</w:t>
            </w:r>
          </w:p>
        </w:tc>
      </w:tr>
      <w:tr w:rsidR="00E02735" w:rsidRPr="00B70B0E" w14:paraId="2A880BA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4BE6F4"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3F5893C" w14:textId="77777777" w:rsidR="00D059E6"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Editing an Event </w:t>
            </w:r>
            <w:r w:rsidR="00E02735" w:rsidRPr="00B70B0E">
              <w:rPr>
                <w:rFonts w:ascii="Segoe UI" w:hAnsi="Segoe UI" w:cs="Segoe UI"/>
              </w:rPr>
              <w:br/>
            </w:r>
            <w:r w:rsidRPr="00B70B0E">
              <w:rPr>
                <w:rFonts w:ascii="Segoe UI" w:hAnsi="Segoe UI" w:cs="Segoe UI"/>
                <w:color w:val="000000" w:themeColor="text1"/>
              </w:rPr>
              <w:t xml:space="preserve">1. Edit Event button is displayed on the Calendar App. </w:t>
            </w:r>
            <w:r w:rsidR="00E02735" w:rsidRPr="00B70B0E">
              <w:rPr>
                <w:rFonts w:ascii="Segoe UI" w:hAnsi="Segoe UI" w:cs="Segoe UI"/>
              </w:rPr>
              <w:br/>
            </w:r>
            <w:r w:rsidRPr="00B70B0E">
              <w:rPr>
                <w:rFonts w:ascii="Segoe UI" w:hAnsi="Segoe UI" w:cs="Segoe UI"/>
                <w:color w:val="000000" w:themeColor="text1"/>
              </w:rPr>
              <w:t xml:space="preserve">a. User clicks Edit Event button. </w:t>
            </w:r>
            <w:r w:rsidR="00E02735" w:rsidRPr="00B70B0E">
              <w:rPr>
                <w:rFonts w:ascii="Segoe UI" w:hAnsi="Segoe UI" w:cs="Segoe UI"/>
              </w:rPr>
              <w:br/>
            </w:r>
            <w:r w:rsidRPr="00B70B0E">
              <w:rPr>
                <w:rFonts w:ascii="Segoe UI" w:hAnsi="Segoe UI" w:cs="Segoe UI"/>
                <w:color w:val="000000" w:themeColor="text1"/>
              </w:rPr>
              <w:t xml:space="preserve">b. User prompted to update selected time(s) for the event. </w:t>
            </w:r>
            <w:r w:rsidR="00E02735" w:rsidRPr="00B70B0E">
              <w:rPr>
                <w:rFonts w:ascii="Segoe UI" w:hAnsi="Segoe UI" w:cs="Segoe UI"/>
              </w:rPr>
              <w:br/>
            </w:r>
            <w:r w:rsidRPr="00B70B0E">
              <w:rPr>
                <w:rFonts w:ascii="Segoe UI" w:hAnsi="Segoe UI" w:cs="Segoe UI"/>
                <w:color w:val="000000" w:themeColor="text1"/>
              </w:rPr>
              <w:t xml:space="preserve">c. User enters / edits description of event. </w:t>
            </w:r>
          </w:p>
          <w:p w14:paraId="26E7ED51" w14:textId="05D2D301"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Event is updated and displayed on User's Calendar. </w:t>
            </w:r>
            <w:r w:rsidR="00E02735" w:rsidRPr="00B70B0E">
              <w:rPr>
                <w:rFonts w:ascii="Segoe UI" w:hAnsi="Segoe UI" w:cs="Segoe UI"/>
              </w:rPr>
              <w:br/>
            </w:r>
            <w:r w:rsidRPr="00B70B0E">
              <w:rPr>
                <w:rFonts w:ascii="Segoe UI" w:hAnsi="Segoe UI" w:cs="Segoe UI"/>
                <w:color w:val="000000" w:themeColor="text1"/>
              </w:rPr>
              <w:t>a. User can interact with Event on Calendar.</w:t>
            </w:r>
          </w:p>
        </w:tc>
      </w:tr>
    </w:tbl>
    <w:p w14:paraId="07C9C0AD" w14:textId="40EF76F9" w:rsidR="450D64C2" w:rsidRPr="00B70B0E" w:rsidRDefault="450D64C2" w:rsidP="0017773F">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br w:type="page"/>
      </w:r>
    </w:p>
    <w:p w14:paraId="3FFF7CE2" w14:textId="77777777" w:rsidR="00FD1AA9" w:rsidRPr="00B70B0E"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292" w:name="_Toc501044185"/>
      <w:bookmarkStart w:id="293" w:name="_Toc501046779"/>
      <w:bookmarkStart w:id="294" w:name="_Toc501050141"/>
      <w:bookmarkStart w:id="295" w:name="_Toc501053173"/>
      <w:bookmarkStart w:id="296" w:name="_Toc501053693"/>
      <w:bookmarkStart w:id="297" w:name="_Toc501051986"/>
      <w:bookmarkStart w:id="298" w:name="_Toc501049756"/>
      <w:bookmarkStart w:id="299" w:name="_Toc501141995"/>
      <w:r w:rsidRPr="00B70B0E">
        <w:rPr>
          <w:rFonts w:ascii="Segoe UI" w:hAnsi="Segoe UI" w:cs="Segoe UI"/>
          <w:color w:val="000000" w:themeColor="text1"/>
          <w:sz w:val="30"/>
          <w:szCs w:val="30"/>
        </w:rPr>
        <w:lastRenderedPageBreak/>
        <w:t>3.2.2 Calendar Event Notifications</w:t>
      </w:r>
      <w:bookmarkEnd w:id="292"/>
      <w:bookmarkEnd w:id="293"/>
      <w:bookmarkEnd w:id="294"/>
      <w:bookmarkEnd w:id="295"/>
      <w:bookmarkEnd w:id="296"/>
      <w:bookmarkEnd w:id="297"/>
      <w:bookmarkEnd w:id="298"/>
      <w:bookmarkEnd w:id="299"/>
    </w:p>
    <w:p w14:paraId="489A8988" w14:textId="4766C48A" w:rsidR="0017773F" w:rsidRPr="00B70B0E" w:rsidRDefault="0017773F" w:rsidP="00FD1AA9">
      <w:pPr>
        <w:rPr>
          <w:rFonts w:ascii="Segoe UI" w:hAnsi="Segoe UI" w:cs="Segoe UI"/>
          <w:color w:val="000000" w:themeColor="text1"/>
          <w:sz w:val="30"/>
        </w:rPr>
      </w:pPr>
      <w:r w:rsidRPr="00B70B0E">
        <w:rPr>
          <w:rFonts w:ascii="Segoe UI" w:hAnsi="Segoe UI" w:cs="Segoe UI"/>
          <w:noProof/>
        </w:rPr>
        <w:drawing>
          <wp:inline distT="0" distB="0" distL="0" distR="0" wp14:anchorId="5A41B136" wp14:editId="4ED346C8">
            <wp:extent cx="8993503" cy="3950021"/>
            <wp:effectExtent l="0" t="0" r="0" b="0"/>
            <wp:docPr id="384104432" name="picture">
              <a:hlinkClick xmlns:a="http://schemas.openxmlformats.org/drawingml/2006/main" r:id="rId30" invalidUrl="https://github.com/MCLifeLeader/CS364/blob/master/SDD/resources/UML_Communication/Notification UML Communication Diagram.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8993503" cy="3950021"/>
                    </a:xfrm>
                    <a:prstGeom prst="rect">
                      <a:avLst/>
                    </a:prstGeom>
                  </pic:spPr>
                </pic:pic>
              </a:graphicData>
            </a:graphic>
          </wp:inline>
        </w:drawing>
      </w:r>
    </w:p>
    <w:p w14:paraId="5781596E" w14:textId="4AD8E28F" w:rsidR="0017773F" w:rsidRPr="00B70B0E" w:rsidRDefault="0017773F" w:rsidP="7CA12210">
      <w:pPr>
        <w:pStyle w:val="Caption"/>
        <w:rPr>
          <w:rFonts w:ascii="Segoe UI" w:hAnsi="Segoe UI" w:cs="Segoe UI"/>
          <w:b/>
          <w:bCs/>
          <w:color w:val="000000" w:themeColor="text1"/>
          <w:sz w:val="24"/>
          <w:szCs w:val="24"/>
        </w:rPr>
      </w:pPr>
      <w:bookmarkStart w:id="300" w:name="_Toc501008171"/>
      <w:bookmarkStart w:id="301" w:name="_Toc501044148"/>
      <w:bookmarkStart w:id="302" w:name="_Toc501046741"/>
      <w:bookmarkStart w:id="303" w:name="_Toc501050103"/>
      <w:bookmarkStart w:id="304" w:name="_Toc501053122"/>
      <w:bookmarkStart w:id="305" w:name="_Toc501053642"/>
      <w:bookmarkStart w:id="306" w:name="_Toc501051935"/>
      <w:bookmarkStart w:id="307" w:name="_Toc501049705"/>
      <w:bookmarkStart w:id="308" w:name="_Toc501142163"/>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12</w:t>
      </w:r>
      <w:r w:rsidRPr="00B70B0E">
        <w:rPr>
          <w:rFonts w:ascii="Segoe UI" w:hAnsi="Segoe UI" w:cs="Segoe UI"/>
        </w:rPr>
        <w:fldChar w:fldCharType="end"/>
      </w:r>
      <w:r w:rsidRPr="00B70B0E">
        <w:rPr>
          <w:rFonts w:ascii="Segoe UI" w:hAnsi="Segoe UI" w:cs="Segoe UI"/>
          <w:b/>
          <w:bCs/>
          <w:color w:val="000000" w:themeColor="text1"/>
        </w:rPr>
        <w:t xml:space="preserve"> - Calendar Event Notifications UML Communication Diagram</w:t>
      </w:r>
      <w:bookmarkEnd w:id="300"/>
      <w:bookmarkEnd w:id="301"/>
      <w:bookmarkEnd w:id="302"/>
      <w:bookmarkEnd w:id="303"/>
      <w:bookmarkEnd w:id="304"/>
      <w:bookmarkEnd w:id="305"/>
      <w:bookmarkEnd w:id="306"/>
      <w:bookmarkEnd w:id="307"/>
      <w:bookmarkEnd w:id="308"/>
    </w:p>
    <w:p w14:paraId="1850C554" w14:textId="77777777" w:rsidR="0017773F"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Design Concerns Addressed:</w:t>
      </w:r>
    </w:p>
    <w:p w14:paraId="6DAEDE5C" w14:textId="63A5854F" w:rsidR="0017773F" w:rsidRPr="00B70B0E" w:rsidRDefault="7CA12210" w:rsidP="7CA12210">
      <w:pPr>
        <w:numPr>
          <w:ilvl w:val="0"/>
          <w:numId w:val="11"/>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set reminders for their assignments, so they won't forget.</w:t>
      </w:r>
    </w:p>
    <w:p w14:paraId="68956E20"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and Testers should know of the expected inputs and outputs.</w:t>
      </w:r>
    </w:p>
    <w:p w14:paraId="47AEA175"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1174EB8F"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Testers should understand the processes associated to test all aspects of the product.</w:t>
      </w:r>
    </w:p>
    <w:p w14:paraId="4D7D8F8F"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Technical support should know how the interactions between the user and the calendar application take place, including both the correct and incorrect usages.</w:t>
      </w:r>
    </w:p>
    <w:p w14:paraId="1DD6C4BA" w14:textId="77777777" w:rsidR="0017773F" w:rsidRPr="00B70B0E" w:rsidRDefault="0017773F">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64F94D25" w14:textId="628B8769" w:rsidR="0017773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3.2.2.0 Calendar Event Notifications: Enable/Disable Notifications</w:t>
      </w:r>
    </w:p>
    <w:tbl>
      <w:tblPr>
        <w:tblW w:w="13320" w:type="dxa"/>
        <w:tblCellMar>
          <w:top w:w="15" w:type="dxa"/>
          <w:left w:w="15" w:type="dxa"/>
          <w:bottom w:w="15" w:type="dxa"/>
          <w:right w:w="15" w:type="dxa"/>
        </w:tblCellMar>
        <w:tblLook w:val="04A0" w:firstRow="1" w:lastRow="0" w:firstColumn="1" w:lastColumn="0" w:noHBand="0" w:noVBand="1"/>
      </w:tblPr>
      <w:tblGrid>
        <w:gridCol w:w="2743"/>
        <w:gridCol w:w="10577"/>
      </w:tblGrid>
      <w:tr w:rsidR="0017773F" w:rsidRPr="00B70B0E" w14:paraId="197FF33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11695F" w14:textId="77777777" w:rsidR="001777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042EAF" w14:textId="77777777" w:rsidR="001777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17773F" w:rsidRPr="00B70B0E" w14:paraId="440235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A2B117"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B85DEE" w14:textId="77777777" w:rsidR="00FF3CE4" w:rsidRPr="00B70B0E" w:rsidRDefault="0017773F" w:rsidP="00FF3CE4">
            <w:pPr>
              <w:keepNext/>
              <w:rPr>
                <w:rFonts w:ascii="Segoe UI" w:hAnsi="Segoe UI" w:cs="Segoe UI"/>
                <w:color w:val="000000" w:themeColor="text1"/>
              </w:rPr>
            </w:pPr>
            <w:r w:rsidRPr="00B70B0E">
              <w:rPr>
                <w:rFonts w:ascii="Segoe UI" w:hAnsi="Segoe UI" w:cs="Segoe UI"/>
                <w:noProof/>
              </w:rPr>
              <w:drawing>
                <wp:inline distT="0" distB="0" distL="0" distR="0" wp14:anchorId="25384DBE" wp14:editId="0A260560">
                  <wp:extent cx="4872353" cy="3657600"/>
                  <wp:effectExtent l="0" t="0" r="4445" b="0"/>
                  <wp:docPr id="352951930" name="picture" descr="https://github.com/MCLifeLeader/CS364/raw/master/SDD/resources/3.2.2.0.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6870A1F5" w14:textId="5CD14F12" w:rsidR="0017773F" w:rsidRPr="00B70B0E" w:rsidRDefault="00FF3CE4" w:rsidP="7CA12210">
            <w:pPr>
              <w:pStyle w:val="Caption"/>
              <w:rPr>
                <w:rFonts w:ascii="Segoe UI" w:hAnsi="Segoe UI" w:cs="Segoe UI"/>
                <w:b/>
                <w:bCs/>
                <w:color w:val="000000" w:themeColor="text1"/>
              </w:rPr>
            </w:pPr>
            <w:bookmarkStart w:id="309" w:name="_Toc501008172"/>
            <w:bookmarkStart w:id="310" w:name="_Toc501044149"/>
            <w:bookmarkStart w:id="311" w:name="_Toc501046742"/>
            <w:bookmarkStart w:id="312" w:name="_Toc501050104"/>
            <w:bookmarkStart w:id="313" w:name="_Toc501053123"/>
            <w:bookmarkStart w:id="314" w:name="_Toc501053643"/>
            <w:bookmarkStart w:id="315" w:name="_Toc501051936"/>
            <w:bookmarkStart w:id="316" w:name="_Toc501049706"/>
            <w:bookmarkStart w:id="317" w:name="_Toc501142164"/>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13</w:t>
            </w:r>
            <w:r w:rsidRPr="00B70B0E">
              <w:rPr>
                <w:rFonts w:ascii="Segoe UI" w:hAnsi="Segoe UI" w:cs="Segoe UI"/>
              </w:rPr>
              <w:fldChar w:fldCharType="end"/>
            </w:r>
            <w:r w:rsidRPr="00B70B0E">
              <w:rPr>
                <w:rFonts w:ascii="Segoe UI" w:hAnsi="Segoe UI" w:cs="Segoe UI"/>
                <w:b/>
                <w:bCs/>
                <w:color w:val="000000" w:themeColor="text1"/>
              </w:rPr>
              <w:t xml:space="preserve"> - Notification Settings Screen Mockup</w:t>
            </w:r>
            <w:bookmarkEnd w:id="309"/>
            <w:bookmarkEnd w:id="310"/>
            <w:bookmarkEnd w:id="311"/>
            <w:bookmarkEnd w:id="312"/>
            <w:bookmarkEnd w:id="313"/>
            <w:bookmarkEnd w:id="314"/>
            <w:bookmarkEnd w:id="315"/>
            <w:bookmarkEnd w:id="316"/>
            <w:bookmarkEnd w:id="317"/>
          </w:p>
        </w:tc>
      </w:tr>
      <w:tr w:rsidR="0017773F" w:rsidRPr="00B70B0E" w14:paraId="28A6ECB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D32457"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25F14C"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Enable/Disable Notifications</w:t>
            </w:r>
          </w:p>
        </w:tc>
      </w:tr>
      <w:tr w:rsidR="0017773F" w:rsidRPr="00B70B0E" w14:paraId="139D34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31459"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07034"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17773F" w:rsidRPr="00B70B0E" w14:paraId="326444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45338"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945B7" w14:textId="30F2BC7C"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17773F" w:rsidRPr="00B70B0E" w14:paraId="37547C1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93F7B3"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2585C"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event notifications will help remind the user of upcoming events, activities, and holidays.</w:t>
            </w:r>
          </w:p>
        </w:tc>
      </w:tr>
      <w:tr w:rsidR="0017773F" w:rsidRPr="00B70B0E" w14:paraId="4457478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960D0"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73D8F7"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17773F" w:rsidRPr="00B70B0E" w14:paraId="5D53618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10BE5"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122CF5"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17773F" w:rsidRPr="00B70B0E" w14:paraId="3292A6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D196E4"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685AB"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1. Notification permissions are enabled.</w:t>
            </w:r>
          </w:p>
        </w:tc>
      </w:tr>
      <w:tr w:rsidR="0017773F" w:rsidRPr="00B70B0E" w14:paraId="12C970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0EEFC3"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97FFA" w14:textId="0691DD3B"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w:t>
            </w:r>
            <w:r w:rsidR="00031C2F" w:rsidRPr="00B70B0E">
              <w:rPr>
                <w:rFonts w:ascii="Segoe UI" w:hAnsi="Segoe UI" w:cs="Segoe UI"/>
                <w:color w:val="000000" w:themeColor="text1"/>
              </w:rPr>
              <w:t>The u</w:t>
            </w:r>
            <w:r w:rsidRPr="00B70B0E">
              <w:rPr>
                <w:rFonts w:ascii="Segoe UI" w:hAnsi="Segoe UI" w:cs="Segoe UI"/>
                <w:color w:val="000000" w:themeColor="text1"/>
              </w:rPr>
              <w:t xml:space="preserve">ser will be able to toggle notifications. </w:t>
            </w:r>
          </w:p>
          <w:p w14:paraId="3B10E90D" w14:textId="56F7515F"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When notifications are disabled, a disabled notifications icon will be present within the application to remind the user that the application will not remind them of upcoming events.</w:t>
            </w:r>
          </w:p>
        </w:tc>
      </w:tr>
      <w:tr w:rsidR="0017773F" w:rsidRPr="00B70B0E" w14:paraId="2C8EAF5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CF592"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5C120" w14:textId="29837A54" w:rsidR="0017773F" w:rsidRPr="00B70B0E" w:rsidRDefault="00360BA9" w:rsidP="7CA12210">
            <w:pPr>
              <w:rPr>
                <w:rFonts w:ascii="Segoe UI" w:hAnsi="Segoe UI" w:cs="Segoe UI"/>
                <w:color w:val="000000" w:themeColor="text1"/>
              </w:rPr>
            </w:pPr>
            <w:hyperlink w:anchor="_3.2.5_User_Profile" w:history="1">
              <w:r w:rsidR="7CA12210" w:rsidRPr="00B70B0E">
                <w:rPr>
                  <w:rStyle w:val="Hyperlink"/>
                  <w:rFonts w:ascii="Segoe UI" w:hAnsi="Segoe UI" w:cs="Segoe UI"/>
                </w:rPr>
                <w:t>3.2.5.0</w:t>
              </w:r>
            </w:hyperlink>
          </w:p>
        </w:tc>
      </w:tr>
      <w:tr w:rsidR="0017773F" w:rsidRPr="00B70B0E" w14:paraId="4FF51C5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A21E1"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229D30" w14:textId="25054141"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3.2.2.0</w:t>
            </w:r>
          </w:p>
        </w:tc>
      </w:tr>
      <w:tr w:rsidR="0017773F" w:rsidRPr="00B70B0E" w14:paraId="4C84EEE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E2B80"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77360"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Enable/Disable Notifications </w:t>
            </w:r>
            <w:r w:rsidR="0017773F" w:rsidRPr="00B70B0E">
              <w:rPr>
                <w:rFonts w:ascii="Segoe UI" w:hAnsi="Segoe UI" w:cs="Segoe UI"/>
              </w:rPr>
              <w:br/>
            </w:r>
            <w:r w:rsidRPr="00B70B0E">
              <w:rPr>
                <w:rFonts w:ascii="Segoe UI" w:hAnsi="Segoe UI" w:cs="Segoe UI"/>
                <w:color w:val="000000" w:themeColor="text1"/>
              </w:rPr>
              <w:t xml:space="preserve">1. Notifications will be enabled by default. </w:t>
            </w:r>
          </w:p>
          <w:p w14:paraId="56743F7D"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notification toggle will be found in the parent settings page. </w:t>
            </w:r>
          </w:p>
          <w:p w14:paraId="16E78FD0" w14:textId="4F5DA448"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Warnings </w:t>
            </w:r>
            <w:r w:rsidR="0017773F" w:rsidRPr="00B70B0E">
              <w:rPr>
                <w:rFonts w:ascii="Segoe UI" w:hAnsi="Segoe UI" w:cs="Segoe UI"/>
              </w:rPr>
              <w:br/>
            </w:r>
            <w:r w:rsidRPr="00B70B0E">
              <w:rPr>
                <w:rFonts w:ascii="Segoe UI" w:hAnsi="Segoe UI" w:cs="Segoe UI"/>
                <w:color w:val="000000" w:themeColor="text1"/>
              </w:rPr>
              <w:t xml:space="preserve">a. If notifications or notification permissions are blocked by the operating system, a prompt will notify the user of this situation. </w:t>
            </w:r>
            <w:r w:rsidR="0017773F" w:rsidRPr="00B70B0E">
              <w:rPr>
                <w:rFonts w:ascii="Segoe UI" w:hAnsi="Segoe UI" w:cs="Segoe UI"/>
              </w:rPr>
              <w:br/>
            </w:r>
            <w:r w:rsidRPr="00B70B0E">
              <w:rPr>
                <w:rFonts w:ascii="Segoe UI" w:hAnsi="Segoe UI" w:cs="Segoe UI"/>
                <w:color w:val="000000" w:themeColor="text1"/>
              </w:rPr>
              <w:lastRenderedPageBreak/>
              <w:t xml:space="preserve">b. The notification will have the option to redirect the user to the permissions page of their operating system or browser to correct the error. </w:t>
            </w:r>
            <w:r w:rsidR="0017773F" w:rsidRPr="00B70B0E">
              <w:rPr>
                <w:rFonts w:ascii="Segoe UI" w:hAnsi="Segoe UI" w:cs="Segoe UI"/>
              </w:rPr>
              <w:br/>
            </w:r>
            <w:r w:rsidRPr="00B70B0E">
              <w:rPr>
                <w:rFonts w:ascii="Segoe UI" w:hAnsi="Segoe UI" w:cs="Segoe UI"/>
                <w:color w:val="000000" w:themeColor="text1"/>
              </w:rPr>
              <w:t>c. The notification will have the option to never allow the permission and never remind the user of the error.</w:t>
            </w:r>
          </w:p>
        </w:tc>
      </w:tr>
    </w:tbl>
    <w:p w14:paraId="215F3D4A" w14:textId="22CD4984" w:rsidR="450D64C2" w:rsidRPr="00B70B0E" w:rsidRDefault="0017773F" w:rsidP="0017773F">
      <w:pPr>
        <w:pStyle w:val="Heading3"/>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 xml:space="preserve"> </w:t>
      </w:r>
      <w:r w:rsidR="450D64C2" w:rsidRPr="00B70B0E">
        <w:rPr>
          <w:rFonts w:ascii="Segoe UI" w:hAnsi="Segoe UI" w:cs="Segoe UI"/>
          <w:color w:val="000000" w:themeColor="text1"/>
        </w:rPr>
        <w:br w:type="page"/>
      </w:r>
    </w:p>
    <w:p w14:paraId="784C8A77" w14:textId="77777777" w:rsidR="00FF3CE4"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3.2.2.1 Calendar Event Notifications: Set Reminders</w:t>
      </w:r>
    </w:p>
    <w:tbl>
      <w:tblPr>
        <w:tblW w:w="13320" w:type="dxa"/>
        <w:tblCellMar>
          <w:top w:w="15" w:type="dxa"/>
          <w:left w:w="15" w:type="dxa"/>
          <w:bottom w:w="15" w:type="dxa"/>
          <w:right w:w="15" w:type="dxa"/>
        </w:tblCellMar>
        <w:tblLook w:val="04A0" w:firstRow="1" w:lastRow="0" w:firstColumn="1" w:lastColumn="0" w:noHBand="0" w:noVBand="1"/>
      </w:tblPr>
      <w:tblGrid>
        <w:gridCol w:w="3201"/>
        <w:gridCol w:w="10119"/>
      </w:tblGrid>
      <w:tr w:rsidR="00DC0114" w:rsidRPr="00B70B0E" w14:paraId="7DD71EF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68EBBF" w14:textId="77777777" w:rsidR="00FF3CE4"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8C33E" w14:textId="77777777" w:rsidR="00FF3CE4"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DC0114" w:rsidRPr="00B70B0E" w14:paraId="449050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532D"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BFB14" w14:textId="77777777" w:rsidR="00DC0114" w:rsidRPr="00B70B0E" w:rsidRDefault="00FF3CE4" w:rsidP="00DC0114">
            <w:pPr>
              <w:keepNext/>
              <w:rPr>
                <w:rFonts w:ascii="Segoe UI" w:hAnsi="Segoe UI" w:cs="Segoe UI"/>
                <w:color w:val="000000" w:themeColor="text1"/>
              </w:rPr>
            </w:pPr>
            <w:r w:rsidRPr="00B70B0E">
              <w:rPr>
                <w:rFonts w:ascii="Segoe UI" w:hAnsi="Segoe UI" w:cs="Segoe UI"/>
                <w:noProof/>
              </w:rPr>
              <w:drawing>
                <wp:inline distT="0" distB="0" distL="0" distR="0" wp14:anchorId="353CCB35" wp14:editId="767D87C0">
                  <wp:extent cx="4872353" cy="3657600"/>
                  <wp:effectExtent l="0" t="0" r="4445" b="0"/>
                  <wp:docPr id="617223872" name="picture" descr="https://github.com/MCLifeLeader/CS364/raw/master/SDD/resources/3.2.2.1.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342CBC6" w14:textId="05F75D34" w:rsidR="00FF3CE4" w:rsidRPr="00B70B0E" w:rsidRDefault="00DC0114" w:rsidP="7CA12210">
            <w:pPr>
              <w:pStyle w:val="Caption"/>
              <w:rPr>
                <w:rFonts w:ascii="Segoe UI" w:hAnsi="Segoe UI" w:cs="Segoe UI"/>
                <w:b/>
                <w:bCs/>
                <w:color w:val="000000" w:themeColor="text1"/>
              </w:rPr>
            </w:pPr>
            <w:bookmarkStart w:id="318" w:name="_Toc501008173"/>
            <w:bookmarkStart w:id="319" w:name="_Toc501044150"/>
            <w:bookmarkStart w:id="320" w:name="_Toc501046743"/>
            <w:bookmarkStart w:id="321" w:name="_Toc501050105"/>
            <w:bookmarkStart w:id="322" w:name="_Toc501053124"/>
            <w:bookmarkStart w:id="323" w:name="_Toc501053644"/>
            <w:bookmarkStart w:id="324" w:name="_Toc501051937"/>
            <w:bookmarkStart w:id="325" w:name="_Toc501049707"/>
            <w:bookmarkStart w:id="326" w:name="_Toc501142165"/>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14</w:t>
            </w:r>
            <w:r w:rsidRPr="00B70B0E">
              <w:rPr>
                <w:rFonts w:ascii="Segoe UI" w:hAnsi="Segoe UI" w:cs="Segoe UI"/>
              </w:rPr>
              <w:fldChar w:fldCharType="end"/>
            </w:r>
            <w:r w:rsidRPr="00B70B0E">
              <w:rPr>
                <w:rFonts w:ascii="Segoe UI" w:hAnsi="Segoe UI" w:cs="Segoe UI"/>
                <w:b/>
                <w:bCs/>
                <w:color w:val="000000" w:themeColor="text1"/>
              </w:rPr>
              <w:t xml:space="preserve"> - Reminder Window Screen Mockup</w:t>
            </w:r>
            <w:bookmarkEnd w:id="318"/>
            <w:bookmarkEnd w:id="319"/>
            <w:bookmarkEnd w:id="320"/>
            <w:bookmarkEnd w:id="321"/>
            <w:bookmarkEnd w:id="322"/>
            <w:bookmarkEnd w:id="323"/>
            <w:bookmarkEnd w:id="324"/>
            <w:bookmarkEnd w:id="325"/>
            <w:bookmarkEnd w:id="326"/>
          </w:p>
        </w:tc>
      </w:tr>
      <w:tr w:rsidR="00DC0114" w:rsidRPr="00B70B0E" w14:paraId="4C4C0A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689731"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7D199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 Reminders</w:t>
            </w:r>
          </w:p>
        </w:tc>
      </w:tr>
      <w:tr w:rsidR="00DC0114" w:rsidRPr="00B70B0E" w14:paraId="51B3276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A1CBA"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CCDE1"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DC0114" w:rsidRPr="00B70B0E" w14:paraId="6CB0AE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C4FA5"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85EFB" w14:textId="110E43C8"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DC0114" w:rsidRPr="00B70B0E" w14:paraId="28004C2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56297"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440F01" w14:textId="637C6922"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Reminders will be available to the user to help remind them of upcoming events, activities and holidays.</w:t>
            </w:r>
          </w:p>
        </w:tc>
      </w:tr>
      <w:tr w:rsidR="00DC0114" w:rsidRPr="00B70B0E" w14:paraId="25BCE1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6C6F1"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AE3A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DC0114" w:rsidRPr="00B70B0E" w14:paraId="3E4177D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5F8E7"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9AA1E3"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DC0114" w:rsidRPr="00B70B0E" w14:paraId="6EA6518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FBFB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47BC26"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3B8B6B76" w14:textId="1DF579A0"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An event has been created.</w:t>
            </w:r>
          </w:p>
        </w:tc>
      </w:tr>
      <w:tr w:rsidR="00DC0114" w:rsidRPr="00B70B0E" w14:paraId="266AADE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9282B4"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E60FB"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 reminder is prepared. </w:t>
            </w:r>
          </w:p>
          <w:p w14:paraId="78AD2B7F" w14:textId="2576D1E1"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is returned to their last viewed calendar.</w:t>
            </w:r>
          </w:p>
        </w:tc>
      </w:tr>
      <w:tr w:rsidR="00DC0114" w:rsidRPr="00B70B0E" w14:paraId="7A35740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F7AF8"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3D716F" w14:textId="4EED57D6"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DC0114" w:rsidRPr="00B70B0E" w14:paraId="6FEF60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B14666"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69BAE" w14:textId="560A359C"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3.2.2.2</w:t>
            </w:r>
          </w:p>
        </w:tc>
      </w:tr>
      <w:tr w:rsidR="00DC0114" w:rsidRPr="00B70B0E" w14:paraId="320B7B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ED1E0"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D65F1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The user will have options as to how they would like to be reminded about their upcoming events. </w:t>
            </w:r>
            <w:r w:rsidR="397D7AB1" w:rsidRPr="00B70B0E">
              <w:rPr>
                <w:rFonts w:ascii="Segoe UI" w:hAnsi="Segoe UI" w:cs="Segoe UI"/>
              </w:rPr>
              <w:br/>
            </w:r>
            <w:r w:rsidRPr="00B70B0E">
              <w:rPr>
                <w:rFonts w:ascii="Segoe UI" w:hAnsi="Segoe UI" w:cs="Segoe UI"/>
                <w:color w:val="000000" w:themeColor="text1"/>
              </w:rPr>
              <w:t xml:space="preserve">a. The user can select the timing of the notification, e.g.: 10 minutes before, 1 hour before, 1 day before. </w:t>
            </w:r>
            <w:r w:rsidR="397D7AB1" w:rsidRPr="00B70B0E">
              <w:rPr>
                <w:rFonts w:ascii="Segoe UI" w:hAnsi="Segoe UI" w:cs="Segoe UI"/>
              </w:rPr>
              <w:br/>
            </w:r>
            <w:r w:rsidRPr="00B70B0E">
              <w:rPr>
                <w:rFonts w:ascii="Segoe UI" w:hAnsi="Segoe UI" w:cs="Segoe UI"/>
                <w:color w:val="000000" w:themeColor="text1"/>
              </w:rPr>
              <w:t>b. The user can choose the means by which they will be reminded, e.g.: operating system reminder, e-mail or text message.</w:t>
            </w:r>
          </w:p>
        </w:tc>
      </w:tr>
    </w:tbl>
    <w:p w14:paraId="2267FD81" w14:textId="785306AD" w:rsidR="000069CC"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3.2.2.2 Calendar Event Notifications: Send Notification</w:t>
      </w:r>
    </w:p>
    <w:tbl>
      <w:tblPr>
        <w:tblW w:w="13320" w:type="dxa"/>
        <w:tblCellMar>
          <w:top w:w="15" w:type="dxa"/>
          <w:left w:w="15" w:type="dxa"/>
          <w:bottom w:w="15" w:type="dxa"/>
          <w:right w:w="15" w:type="dxa"/>
        </w:tblCellMar>
        <w:tblLook w:val="04A0" w:firstRow="1" w:lastRow="0" w:firstColumn="1" w:lastColumn="0" w:noHBand="0" w:noVBand="1"/>
      </w:tblPr>
      <w:tblGrid>
        <w:gridCol w:w="3168"/>
        <w:gridCol w:w="10152"/>
      </w:tblGrid>
      <w:tr w:rsidR="000069CC" w:rsidRPr="00B70B0E" w14:paraId="04D8A6E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500A1" w14:textId="77777777" w:rsidR="000069C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A5CDE5" w14:textId="77777777" w:rsidR="000069C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0069CC" w:rsidRPr="00B70B0E" w14:paraId="3E7A97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86D3AB"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72F6FF" w14:textId="114BFA86"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0069CC" w:rsidRPr="00B70B0E" w14:paraId="640AE6A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16968" w14:textId="77777777" w:rsidR="000069CC"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55E9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Send Notification</w:t>
            </w:r>
          </w:p>
        </w:tc>
      </w:tr>
      <w:tr w:rsidR="000069CC" w:rsidRPr="00B70B0E" w14:paraId="511F548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407330"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FA0F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0069CC" w:rsidRPr="00B70B0E" w14:paraId="6E4FFAD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FBE590"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A2A992" w14:textId="24C908A6"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0069CC" w:rsidRPr="00B70B0E" w14:paraId="0BD5DED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57CC4D"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55B8B"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application will send notifications to the users invited to each event to remind them of upcoming events, activities and holidays.</w:t>
            </w:r>
          </w:p>
        </w:tc>
      </w:tr>
      <w:tr w:rsidR="000069CC" w:rsidRPr="00B70B0E" w14:paraId="41F3FC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24442"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15843"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0069CC" w:rsidRPr="00B70B0E" w14:paraId="4B84DA6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22A55"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EC76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0069CC" w:rsidRPr="00B70B0E" w14:paraId="3D02EE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B009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4ED2A"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299C1ACC"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An event has been created. </w:t>
            </w:r>
          </w:p>
          <w:p w14:paraId="1E83849B"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Notification permissions are allowed. </w:t>
            </w:r>
          </w:p>
          <w:p w14:paraId="1B12D85C" w14:textId="35F8A29F"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4. Notifications are enabled in the settings.</w:t>
            </w:r>
          </w:p>
        </w:tc>
      </w:tr>
      <w:tr w:rsidR="000069CC" w:rsidRPr="00B70B0E" w14:paraId="6663B34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8B57F6"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9C2123" w14:textId="77777777" w:rsidR="00C43AB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 notification is prepared. </w:t>
            </w:r>
          </w:p>
          <w:p w14:paraId="260C8099" w14:textId="77777777" w:rsidR="00C43AB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is returned to their last viewed calendar. </w:t>
            </w:r>
          </w:p>
          <w:p w14:paraId="60BA4E88" w14:textId="5BB4116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3. Notification is sent to user based on their preference selected during the event creation.</w:t>
            </w:r>
          </w:p>
        </w:tc>
      </w:tr>
      <w:tr w:rsidR="000069CC" w:rsidRPr="00B70B0E" w14:paraId="23DB85E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0F4D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E4B3"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0069CC" w:rsidRPr="00B70B0E" w14:paraId="02172D8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C2DA8"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057DA"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3.2.22</w:t>
            </w:r>
          </w:p>
        </w:tc>
      </w:tr>
      <w:tr w:rsidR="000069CC" w:rsidRPr="00B70B0E" w14:paraId="16BB5F4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A33AA"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D81F1" w14:textId="77777777" w:rsidR="00C43AB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Sent Notification </w:t>
            </w:r>
            <w:r w:rsidR="000069CC" w:rsidRPr="00B70B0E">
              <w:rPr>
                <w:rFonts w:ascii="Segoe UI" w:hAnsi="Segoe UI" w:cs="Segoe UI"/>
              </w:rPr>
              <w:br/>
            </w:r>
            <w:r w:rsidRPr="00B70B0E">
              <w:rPr>
                <w:rFonts w:ascii="Segoe UI" w:hAnsi="Segoe UI" w:cs="Segoe UI"/>
                <w:color w:val="000000" w:themeColor="text1"/>
              </w:rPr>
              <w:t xml:space="preserve">1. Notification </w:t>
            </w:r>
            <w:r w:rsidR="000069CC" w:rsidRPr="00B70B0E">
              <w:rPr>
                <w:rFonts w:ascii="Segoe UI" w:hAnsi="Segoe UI" w:cs="Segoe UI"/>
              </w:rPr>
              <w:br/>
            </w:r>
            <w:r w:rsidRPr="00B70B0E">
              <w:rPr>
                <w:rFonts w:ascii="Segoe UI" w:hAnsi="Segoe UI" w:cs="Segoe UI"/>
                <w:color w:val="000000" w:themeColor="text1"/>
              </w:rPr>
              <w:t xml:space="preserve">a. Based on preference, an initial notification can be prepared and sent to the user informing them of the event details. </w:t>
            </w:r>
            <w:r w:rsidR="000069CC" w:rsidRPr="00B70B0E">
              <w:rPr>
                <w:rFonts w:ascii="Segoe UI" w:hAnsi="Segoe UI" w:cs="Segoe UI"/>
              </w:rPr>
              <w:br/>
            </w:r>
            <w:r w:rsidRPr="00B70B0E">
              <w:rPr>
                <w:rFonts w:ascii="Segoe UI" w:hAnsi="Segoe UI" w:cs="Segoe UI"/>
                <w:color w:val="000000" w:themeColor="text1"/>
              </w:rPr>
              <w:t xml:space="preserve">b. Based on the application preferences of each event guest, an additional reminder will also be prepared and reserved according to their reminder and notification preferences. </w:t>
            </w:r>
          </w:p>
          <w:p w14:paraId="29DCCD43" w14:textId="2CE345E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0069CC" w:rsidRPr="00B70B0E">
              <w:rPr>
                <w:rFonts w:ascii="Segoe UI" w:hAnsi="Segoe UI" w:cs="Segoe UI"/>
              </w:rPr>
              <w:br/>
            </w:r>
            <w:r w:rsidRPr="00B70B0E">
              <w:rPr>
                <w:rFonts w:ascii="Segoe UI" w:hAnsi="Segoe UI" w:cs="Segoe UI"/>
                <w:color w:val="000000" w:themeColor="text1"/>
              </w:rPr>
              <w:t xml:space="preserve">a. An alert should warn the host that some invited guests may have reminders disabled and may not see the event. </w:t>
            </w:r>
            <w:r w:rsidR="000069CC" w:rsidRPr="00B70B0E">
              <w:rPr>
                <w:rFonts w:ascii="Segoe UI" w:hAnsi="Segoe UI" w:cs="Segoe UI"/>
              </w:rPr>
              <w:br/>
            </w:r>
            <w:r w:rsidRPr="00B70B0E">
              <w:rPr>
                <w:rFonts w:ascii="Segoe UI" w:hAnsi="Segoe UI" w:cs="Segoe UI"/>
                <w:color w:val="000000" w:themeColor="text1"/>
              </w:rPr>
              <w:t>b. If notification permissions are not allowed, this feature will not work.</w:t>
            </w:r>
          </w:p>
        </w:tc>
      </w:tr>
    </w:tbl>
    <w:p w14:paraId="549E5614" w14:textId="77777777" w:rsidR="00FF00C7" w:rsidRPr="00B70B0E" w:rsidRDefault="00FF00C7" w:rsidP="00BE31EC">
      <w:pPr>
        <w:pStyle w:val="Heading4"/>
        <w:spacing w:before="360" w:beforeAutospacing="0" w:after="240" w:afterAutospacing="0" w:line="300" w:lineRule="atLeast"/>
        <w:rPr>
          <w:rFonts w:ascii="Segoe UI" w:hAnsi="Segoe UI" w:cs="Segoe UI"/>
          <w:color w:val="000000" w:themeColor="text1"/>
        </w:rPr>
      </w:pPr>
    </w:p>
    <w:p w14:paraId="4ADC0140" w14:textId="77777777" w:rsidR="00BE31EC"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3.2.2.3 Calendar Event Notifications: View Missed Notifications</w:t>
      </w:r>
    </w:p>
    <w:tbl>
      <w:tblPr>
        <w:tblW w:w="13320" w:type="dxa"/>
        <w:tblCellMar>
          <w:top w:w="15" w:type="dxa"/>
          <w:left w:w="15" w:type="dxa"/>
          <w:bottom w:w="15" w:type="dxa"/>
          <w:right w:w="15" w:type="dxa"/>
        </w:tblCellMar>
        <w:tblLook w:val="04A0" w:firstRow="1" w:lastRow="0" w:firstColumn="1" w:lastColumn="0" w:noHBand="0" w:noVBand="1"/>
      </w:tblPr>
      <w:tblGrid>
        <w:gridCol w:w="3272"/>
        <w:gridCol w:w="10048"/>
      </w:tblGrid>
      <w:tr w:rsidR="00BE31EC" w:rsidRPr="00B70B0E" w14:paraId="00259CB5"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28C146" w14:textId="77777777" w:rsidR="00BE31E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8B9025" w14:textId="77777777" w:rsidR="00BE31E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BE31EC" w:rsidRPr="00B70B0E" w14:paraId="5D1B51E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F9873F"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2A4C2D" w14:textId="77777777" w:rsidR="00A93239" w:rsidRPr="00B70B0E" w:rsidRDefault="00A93239" w:rsidP="00A93239">
            <w:pPr>
              <w:keepNext/>
              <w:rPr>
                <w:rFonts w:ascii="Segoe UI" w:hAnsi="Segoe UI" w:cs="Segoe UI"/>
              </w:rPr>
            </w:pPr>
            <w:r w:rsidRPr="00B70B0E">
              <w:rPr>
                <w:rFonts w:ascii="Segoe UI" w:hAnsi="Segoe UI" w:cs="Segoe UI"/>
                <w:noProof/>
              </w:rPr>
              <w:drawing>
                <wp:inline distT="0" distB="0" distL="0" distR="0" wp14:anchorId="4D08176A" wp14:editId="4670438D">
                  <wp:extent cx="5052060" cy="3480308"/>
                  <wp:effectExtent l="0" t="0" r="0" b="6350"/>
                  <wp:docPr id="918811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2060" cy="3480308"/>
                          </a:xfrm>
                          <a:prstGeom prst="rect">
                            <a:avLst/>
                          </a:prstGeom>
                        </pic:spPr>
                      </pic:pic>
                    </a:graphicData>
                  </a:graphic>
                </wp:inline>
              </w:drawing>
            </w:r>
          </w:p>
          <w:p w14:paraId="28C65E45" w14:textId="7654FB6C" w:rsidR="00BE31EC" w:rsidRPr="00B70B0E" w:rsidRDefault="00A93239" w:rsidP="7CA12210">
            <w:pPr>
              <w:pStyle w:val="Caption"/>
              <w:rPr>
                <w:rFonts w:ascii="Segoe UI" w:hAnsi="Segoe UI" w:cs="Segoe UI"/>
                <w:b/>
                <w:bCs/>
              </w:rPr>
            </w:pPr>
            <w:bookmarkStart w:id="327" w:name="_Toc501053125"/>
            <w:bookmarkStart w:id="328" w:name="_Toc501053645"/>
            <w:bookmarkStart w:id="329" w:name="_Toc501051938"/>
            <w:bookmarkStart w:id="330" w:name="_Toc501049708"/>
            <w:bookmarkStart w:id="331" w:name="_Toc501142166"/>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15</w:t>
            </w:r>
            <w:r w:rsidRPr="00B70B0E">
              <w:rPr>
                <w:rFonts w:ascii="Segoe UI" w:hAnsi="Segoe UI" w:cs="Segoe UI"/>
              </w:rPr>
              <w:fldChar w:fldCharType="end"/>
            </w:r>
            <w:r w:rsidRPr="00B70B0E">
              <w:rPr>
                <w:rFonts w:ascii="Segoe UI" w:hAnsi="Segoe UI" w:cs="Segoe UI"/>
                <w:b/>
                <w:bCs/>
              </w:rPr>
              <w:t xml:space="preserve"> - Calendar Event Notifications: View Missed Notifications Mockup</w:t>
            </w:r>
            <w:bookmarkEnd w:id="327"/>
            <w:bookmarkEnd w:id="328"/>
            <w:bookmarkEnd w:id="329"/>
            <w:bookmarkEnd w:id="330"/>
            <w:bookmarkEnd w:id="331"/>
          </w:p>
        </w:tc>
      </w:tr>
      <w:tr w:rsidR="00BE31EC" w:rsidRPr="00B70B0E" w14:paraId="27DA30B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13C9D" w14:textId="77777777" w:rsidR="00BE31EC"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1F5A5C"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View Missed Notifications</w:t>
            </w:r>
          </w:p>
        </w:tc>
      </w:tr>
      <w:tr w:rsidR="00BE31EC" w:rsidRPr="00B70B0E" w14:paraId="50CD5B0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8AFC1F"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F71AD7"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Jacob Keene</w:t>
            </w:r>
          </w:p>
        </w:tc>
      </w:tr>
      <w:tr w:rsidR="00BE31EC" w:rsidRPr="00B70B0E" w14:paraId="08F8D0B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A3332"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AF794" w14:textId="78C3A586"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BE31EC" w:rsidRPr="00B70B0E" w14:paraId="5F2470A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AEDBE"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2F6AE4"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application will send reminders about missed notifications to help ensure the user doesn't miss important events.</w:t>
            </w:r>
          </w:p>
        </w:tc>
      </w:tr>
      <w:tr w:rsidR="00BE31EC" w:rsidRPr="00B70B0E" w14:paraId="746659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0205D1"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A5EC48"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BE31EC" w:rsidRPr="00B70B0E" w14:paraId="04D451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DB6D2"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5EE6"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BE31EC" w:rsidRPr="00B70B0E" w14:paraId="07B6A1C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43D0EE"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EE4B0F"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79857576"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A notification has been created. </w:t>
            </w:r>
          </w:p>
          <w:p w14:paraId="24B3259C" w14:textId="60AA1F73"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3. Users have been sent a notification.</w:t>
            </w:r>
          </w:p>
        </w:tc>
      </w:tr>
      <w:tr w:rsidR="00BE31EC" w:rsidRPr="00B70B0E" w14:paraId="06F532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68E314"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2201AB"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 notification has been viewed. </w:t>
            </w:r>
          </w:p>
          <w:p w14:paraId="3DF5633D"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is returned to their last viewed calendar. </w:t>
            </w:r>
          </w:p>
          <w:p w14:paraId="46DC27F1" w14:textId="66A75F06"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3. Missing notifications are empty.</w:t>
            </w:r>
          </w:p>
        </w:tc>
      </w:tr>
      <w:tr w:rsidR="00BE31EC" w:rsidRPr="00B70B0E" w14:paraId="5689A3F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AABAE"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8F772" w14:textId="6840EE6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BE31EC" w:rsidRPr="00B70B0E" w14:paraId="5E6905E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63DC25"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E8D655"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Viewing Missed Notifications </w:t>
            </w:r>
            <w:r w:rsidR="00BE31EC" w:rsidRPr="00B70B0E">
              <w:rPr>
                <w:rFonts w:ascii="Segoe UI" w:hAnsi="Segoe UI" w:cs="Segoe UI"/>
              </w:rPr>
              <w:br/>
            </w:r>
            <w:r w:rsidRPr="00B70B0E">
              <w:rPr>
                <w:rFonts w:ascii="Segoe UI" w:hAnsi="Segoe UI" w:cs="Segoe UI"/>
                <w:color w:val="000000" w:themeColor="text1"/>
              </w:rPr>
              <w:t xml:space="preserve">1. Missed Notification </w:t>
            </w:r>
            <w:r w:rsidR="00BE31EC" w:rsidRPr="00B70B0E">
              <w:rPr>
                <w:rFonts w:ascii="Segoe UI" w:hAnsi="Segoe UI" w:cs="Segoe UI"/>
              </w:rPr>
              <w:br/>
            </w:r>
            <w:r w:rsidRPr="00B70B0E">
              <w:rPr>
                <w:rFonts w:ascii="Segoe UI" w:hAnsi="Segoe UI" w:cs="Segoe UI"/>
                <w:color w:val="000000" w:themeColor="text1"/>
              </w:rPr>
              <w:t xml:space="preserve">a. A user has been sent a notification which hasn't been viewed yet. </w:t>
            </w:r>
            <w:r w:rsidR="00BE31EC" w:rsidRPr="00B70B0E">
              <w:rPr>
                <w:rFonts w:ascii="Segoe UI" w:hAnsi="Segoe UI" w:cs="Segoe UI"/>
              </w:rPr>
              <w:br/>
            </w:r>
            <w:r w:rsidRPr="00B70B0E">
              <w:rPr>
                <w:rFonts w:ascii="Segoe UI" w:hAnsi="Segoe UI" w:cs="Segoe UI"/>
                <w:color w:val="000000" w:themeColor="text1"/>
              </w:rPr>
              <w:t xml:space="preserve">b. User is notified that he/she has a missed notification. </w:t>
            </w:r>
            <w:r w:rsidR="00BE31EC" w:rsidRPr="00B70B0E">
              <w:rPr>
                <w:rFonts w:ascii="Segoe UI" w:hAnsi="Segoe UI" w:cs="Segoe UI"/>
              </w:rPr>
              <w:br/>
            </w:r>
            <w:r w:rsidRPr="00B70B0E">
              <w:rPr>
                <w:rFonts w:ascii="Segoe UI" w:hAnsi="Segoe UI" w:cs="Segoe UI"/>
                <w:color w:val="000000" w:themeColor="text1"/>
              </w:rPr>
              <w:t xml:space="preserve">c. User views missed notification, clearing the missed notifications. </w:t>
            </w:r>
          </w:p>
          <w:p w14:paraId="07017819" w14:textId="124BA440"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BE31EC" w:rsidRPr="00B70B0E">
              <w:rPr>
                <w:rFonts w:ascii="Segoe UI" w:hAnsi="Segoe UI" w:cs="Segoe UI"/>
              </w:rPr>
              <w:br/>
            </w:r>
            <w:r w:rsidRPr="00B70B0E">
              <w:rPr>
                <w:rFonts w:ascii="Segoe UI" w:hAnsi="Segoe UI" w:cs="Segoe UI"/>
                <w:color w:val="000000" w:themeColor="text1"/>
              </w:rPr>
              <w:t>a. The user must view all missed notifications to clear all missed notifications.</w:t>
            </w:r>
          </w:p>
        </w:tc>
      </w:tr>
    </w:tbl>
    <w:p w14:paraId="173D1E02" w14:textId="77777777" w:rsidR="00FE1901" w:rsidRPr="00B70B0E" w:rsidRDefault="00FE1901" w:rsidP="7CA12210">
      <w:pPr>
        <w:pStyle w:val="Heading4"/>
        <w:spacing w:before="360" w:beforeAutospacing="0" w:after="240" w:afterAutospacing="0" w:line="300" w:lineRule="atLeast"/>
        <w:rPr>
          <w:rFonts w:ascii="Segoe UI" w:hAnsi="Segoe UI" w:cs="Segoe UI"/>
          <w:color w:val="000000" w:themeColor="text1"/>
        </w:rPr>
      </w:pPr>
    </w:p>
    <w:p w14:paraId="20A1E004" w14:textId="77777777" w:rsidR="00FE1901" w:rsidRPr="00B70B0E" w:rsidRDefault="00FE1901">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2430B20F" w14:textId="1EB4FEDB" w:rsidR="003663CB"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3.2.2.4 Calendar Event Notifications: Set Notification Methods</w:t>
      </w:r>
    </w:p>
    <w:tbl>
      <w:tblPr>
        <w:tblW w:w="13320" w:type="dxa"/>
        <w:tblCellMar>
          <w:top w:w="15" w:type="dxa"/>
          <w:left w:w="15" w:type="dxa"/>
          <w:bottom w:w="15" w:type="dxa"/>
          <w:right w:w="15" w:type="dxa"/>
        </w:tblCellMar>
        <w:tblLook w:val="04A0" w:firstRow="1" w:lastRow="0" w:firstColumn="1" w:lastColumn="0" w:noHBand="0" w:noVBand="1"/>
      </w:tblPr>
      <w:tblGrid>
        <w:gridCol w:w="3232"/>
        <w:gridCol w:w="10088"/>
      </w:tblGrid>
      <w:tr w:rsidR="003663CB" w:rsidRPr="00B70B0E" w14:paraId="169856B8"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2BB520" w14:textId="77777777" w:rsidR="003663CB"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D077FF" w14:textId="77777777" w:rsidR="003663CB"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3663CB" w:rsidRPr="00B70B0E" w14:paraId="1E63037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438597"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E0EEC2" w14:textId="77777777" w:rsidR="00AA7FB3" w:rsidRPr="00B70B0E" w:rsidRDefault="00AA7FB3" w:rsidP="00AA7FB3">
            <w:pPr>
              <w:keepNext/>
              <w:rPr>
                <w:rFonts w:ascii="Segoe UI" w:hAnsi="Segoe UI" w:cs="Segoe UI"/>
              </w:rPr>
            </w:pPr>
            <w:r w:rsidRPr="00B70B0E">
              <w:rPr>
                <w:rFonts w:ascii="Segoe UI" w:hAnsi="Segoe UI" w:cs="Segoe UI"/>
                <w:noProof/>
              </w:rPr>
              <w:drawing>
                <wp:inline distT="0" distB="0" distL="0" distR="0" wp14:anchorId="3779C5DE" wp14:editId="19C097A4">
                  <wp:extent cx="4176215" cy="2996176"/>
                  <wp:effectExtent l="0" t="0" r="0" b="0"/>
                  <wp:docPr id="1715306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176215" cy="2996176"/>
                          </a:xfrm>
                          <a:prstGeom prst="rect">
                            <a:avLst/>
                          </a:prstGeom>
                        </pic:spPr>
                      </pic:pic>
                    </a:graphicData>
                  </a:graphic>
                </wp:inline>
              </w:drawing>
            </w:r>
          </w:p>
          <w:p w14:paraId="5268ED43" w14:textId="5D6B7216" w:rsidR="003663CB" w:rsidRPr="00B70B0E" w:rsidRDefault="00AA7FB3" w:rsidP="00AA7FB3">
            <w:pPr>
              <w:pStyle w:val="Caption"/>
              <w:rPr>
                <w:rFonts w:ascii="Segoe UI" w:hAnsi="Segoe UI" w:cs="Segoe UI"/>
              </w:rPr>
            </w:pPr>
            <w:bookmarkStart w:id="332" w:name="_Toc501053126"/>
            <w:bookmarkStart w:id="333" w:name="_Toc501053646"/>
            <w:bookmarkStart w:id="334" w:name="_Toc501051939"/>
            <w:bookmarkStart w:id="335" w:name="_Toc501049709"/>
            <w:bookmarkStart w:id="336" w:name="_Toc501142167"/>
            <w:r w:rsidRPr="00B70B0E">
              <w:rPr>
                <w:rFonts w:ascii="Segoe UI" w:hAnsi="Segoe UI" w:cs="Segoe UI"/>
                <w:b/>
                <w:bCs/>
              </w:rPr>
              <w:t xml:space="preserve">Figure </w:t>
            </w:r>
            <w:r w:rsidR="009A023A" w:rsidRPr="00B70B0E">
              <w:rPr>
                <w:rFonts w:ascii="Segoe UI" w:hAnsi="Segoe UI" w:cs="Segoe UI"/>
              </w:rPr>
              <w:fldChar w:fldCharType="begin"/>
            </w:r>
            <w:r w:rsidR="009A023A" w:rsidRPr="00B70B0E">
              <w:rPr>
                <w:rFonts w:ascii="Segoe UI" w:hAnsi="Segoe UI" w:cs="Segoe UI"/>
              </w:rPr>
              <w:instrText xml:space="preserve"> SEQ Figure \* ARABIC </w:instrText>
            </w:r>
            <w:r w:rsidR="009A023A" w:rsidRPr="00B70B0E">
              <w:rPr>
                <w:rFonts w:ascii="Segoe UI" w:hAnsi="Segoe UI" w:cs="Segoe UI"/>
                <w:b/>
              </w:rPr>
              <w:fldChar w:fldCharType="separate"/>
            </w:r>
            <w:r w:rsidR="00357E57" w:rsidRPr="00B70B0E">
              <w:rPr>
                <w:rFonts w:ascii="Segoe UI" w:hAnsi="Segoe UI" w:cs="Segoe UI"/>
                <w:noProof/>
              </w:rPr>
              <w:t>16</w:t>
            </w:r>
            <w:r w:rsidR="009A023A" w:rsidRPr="00B70B0E">
              <w:rPr>
                <w:rFonts w:ascii="Segoe UI" w:hAnsi="Segoe UI" w:cs="Segoe UI"/>
              </w:rPr>
              <w:fldChar w:fldCharType="end"/>
            </w:r>
            <w:r w:rsidRPr="00B70B0E">
              <w:rPr>
                <w:rFonts w:ascii="Segoe UI" w:hAnsi="Segoe UI" w:cs="Segoe UI"/>
                <w:b/>
                <w:bCs/>
              </w:rPr>
              <w:t xml:space="preserve"> - Calendar Event Notifications: Set Notification Methods Mockup</w:t>
            </w:r>
            <w:bookmarkEnd w:id="332"/>
            <w:bookmarkEnd w:id="333"/>
            <w:bookmarkEnd w:id="334"/>
            <w:bookmarkEnd w:id="335"/>
            <w:bookmarkEnd w:id="336"/>
          </w:p>
        </w:tc>
      </w:tr>
      <w:tr w:rsidR="003663CB" w:rsidRPr="00B70B0E" w14:paraId="2DDC6E8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891485" w14:textId="77777777" w:rsidR="003663CB"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E50ACF"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 Notification Methods</w:t>
            </w:r>
          </w:p>
        </w:tc>
      </w:tr>
      <w:tr w:rsidR="003663CB" w:rsidRPr="00B70B0E" w14:paraId="24E82ED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892E3F"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C014BC"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Jacob Keene</w:t>
            </w:r>
          </w:p>
        </w:tc>
      </w:tr>
      <w:tr w:rsidR="003663CB" w:rsidRPr="00B70B0E" w14:paraId="16F8FC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AA175"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F10928" w14:textId="334E828A"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3663CB" w:rsidRPr="00B70B0E" w14:paraId="702B45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D8FD4"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83AA5B" w14:textId="78677FCE"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allow the user to decide which notifications they would like to receive.</w:t>
            </w:r>
          </w:p>
        </w:tc>
      </w:tr>
      <w:tr w:rsidR="003663CB" w:rsidRPr="00B70B0E" w14:paraId="25C0992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70312"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D9F2F"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3663CB" w:rsidRPr="00B70B0E" w14:paraId="6A439B3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04728"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76A924"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3663CB" w:rsidRPr="00B70B0E" w14:paraId="61ABAF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6CF0C"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1DF77E" w14:textId="77777777" w:rsidR="00875F1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2061C412" w14:textId="3F662172"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goes to notification settings.</w:t>
            </w:r>
          </w:p>
        </w:tc>
      </w:tr>
      <w:tr w:rsidR="003663CB" w:rsidRPr="00B70B0E" w14:paraId="294CE84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7F17C1"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86CB07" w14:textId="77777777" w:rsidR="00875F1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User's notification methods have been updated. </w:t>
            </w:r>
          </w:p>
          <w:p w14:paraId="30BEF86B" w14:textId="4452DA20"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is returned to their last viewed calendar.</w:t>
            </w:r>
          </w:p>
        </w:tc>
      </w:tr>
      <w:tr w:rsidR="003663CB" w:rsidRPr="00B70B0E" w14:paraId="49393F4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7C99B"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E02AB" w14:textId="4217A784"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3663CB" w:rsidRPr="00B70B0E" w14:paraId="42A8BE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3D4283"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2D6C84"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3.2.20</w:t>
            </w:r>
          </w:p>
        </w:tc>
      </w:tr>
      <w:tr w:rsidR="003663CB" w:rsidRPr="00B70B0E" w14:paraId="6CAC52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EBD40"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ED2F97" w14:textId="77777777" w:rsidR="00875F1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Set Notification Methods </w:t>
            </w:r>
            <w:r w:rsidR="003663CB" w:rsidRPr="00B70B0E">
              <w:rPr>
                <w:rFonts w:ascii="Segoe UI" w:hAnsi="Segoe UI" w:cs="Segoe UI"/>
              </w:rPr>
              <w:br/>
            </w:r>
            <w:r w:rsidRPr="00B70B0E">
              <w:rPr>
                <w:rFonts w:ascii="Segoe UI" w:hAnsi="Segoe UI" w:cs="Segoe UI"/>
                <w:color w:val="000000" w:themeColor="text1"/>
              </w:rPr>
              <w:t xml:space="preserve">1. Notification Methods </w:t>
            </w:r>
            <w:r w:rsidR="003663CB" w:rsidRPr="00B70B0E">
              <w:rPr>
                <w:rFonts w:ascii="Segoe UI" w:hAnsi="Segoe UI" w:cs="Segoe UI"/>
              </w:rPr>
              <w:br/>
            </w:r>
            <w:r w:rsidRPr="00B70B0E">
              <w:rPr>
                <w:rFonts w:ascii="Segoe UI" w:hAnsi="Segoe UI" w:cs="Segoe UI"/>
                <w:color w:val="000000" w:themeColor="text1"/>
              </w:rPr>
              <w:t xml:space="preserve">a. User is prompted to turn on or turn off notifications. </w:t>
            </w:r>
            <w:r w:rsidR="003663CB" w:rsidRPr="00B70B0E">
              <w:rPr>
                <w:rFonts w:ascii="Segoe UI" w:hAnsi="Segoe UI" w:cs="Segoe UI"/>
              </w:rPr>
              <w:br/>
            </w:r>
            <w:r w:rsidRPr="00B70B0E">
              <w:rPr>
                <w:rFonts w:ascii="Segoe UI" w:hAnsi="Segoe UI" w:cs="Segoe UI"/>
                <w:color w:val="000000" w:themeColor="text1"/>
              </w:rPr>
              <w:t xml:space="preserve">b. User selects to turn on notifications and is returned to last viewed calendar. </w:t>
            </w:r>
          </w:p>
          <w:p w14:paraId="24FF2E9F" w14:textId="69BC6149"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3663CB" w:rsidRPr="00B70B0E">
              <w:rPr>
                <w:rFonts w:ascii="Segoe UI" w:hAnsi="Segoe UI" w:cs="Segoe UI"/>
              </w:rPr>
              <w:br/>
            </w:r>
            <w:r w:rsidRPr="00B70B0E">
              <w:rPr>
                <w:rFonts w:ascii="Segoe UI" w:hAnsi="Segoe UI" w:cs="Segoe UI"/>
                <w:color w:val="000000" w:themeColor="text1"/>
              </w:rPr>
              <w:t>a. User selects to turn off notifications and is given a warning that they won't receive notifications when they disable this setting.</w:t>
            </w:r>
          </w:p>
        </w:tc>
      </w:tr>
    </w:tbl>
    <w:p w14:paraId="27E2591D" w14:textId="750B658B" w:rsidR="00AC5030" w:rsidRPr="00B70B0E" w:rsidRDefault="7CA12210" w:rsidP="00347E5B">
      <w:pPr>
        <w:pStyle w:val="Heading3"/>
        <w:rPr>
          <w:rFonts w:ascii="Segoe UI" w:hAnsi="Segoe UI" w:cs="Segoe UI"/>
        </w:rPr>
      </w:pPr>
      <w:bookmarkStart w:id="337" w:name="_Toc501141996"/>
      <w:r w:rsidRPr="00B70B0E">
        <w:rPr>
          <w:rFonts w:ascii="Segoe UI" w:hAnsi="Segoe UI" w:cs="Segoe UI"/>
        </w:rPr>
        <w:t>3.2.3 To-Do List</w:t>
      </w:r>
      <w:bookmarkEnd w:id="337"/>
    </w:p>
    <w:p w14:paraId="75C17DD5" w14:textId="77777777" w:rsidR="00B51B38" w:rsidRPr="00B70B0E" w:rsidRDefault="00AC5030" w:rsidP="004F68D1">
      <w:pPr>
        <w:rPr>
          <w:rFonts w:ascii="Segoe UI" w:hAnsi="Segoe UI" w:cs="Segoe UI"/>
          <w:color w:val="000000" w:themeColor="text1"/>
        </w:rPr>
      </w:pPr>
      <w:commentRangeStart w:id="338"/>
      <w:r w:rsidRPr="00B70B0E">
        <w:rPr>
          <w:rFonts w:ascii="Segoe UI" w:hAnsi="Segoe UI" w:cs="Segoe UI"/>
          <w:noProof/>
        </w:rPr>
        <w:lastRenderedPageBreak/>
        <w:drawing>
          <wp:inline distT="0" distB="0" distL="0" distR="0" wp14:anchorId="775688A0" wp14:editId="40E61AF1">
            <wp:extent cx="7014948" cy="4310791"/>
            <wp:effectExtent l="0" t="0" r="0" b="0"/>
            <wp:docPr id="886615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014948" cy="4310791"/>
                    </a:xfrm>
                    <a:prstGeom prst="rect">
                      <a:avLst/>
                    </a:prstGeom>
                  </pic:spPr>
                </pic:pic>
              </a:graphicData>
            </a:graphic>
          </wp:inline>
        </w:drawing>
      </w:r>
      <w:commentRangeEnd w:id="338"/>
      <w:r w:rsidR="00907D44">
        <w:rPr>
          <w:rStyle w:val="CommentReference"/>
        </w:rPr>
        <w:commentReference w:id="338"/>
      </w:r>
    </w:p>
    <w:p w14:paraId="31817E89" w14:textId="0114B1EE" w:rsidR="00AC5030" w:rsidRPr="00B70B0E" w:rsidRDefault="00B51B38" w:rsidP="7CA12210">
      <w:pPr>
        <w:pStyle w:val="Caption"/>
        <w:rPr>
          <w:rFonts w:ascii="Segoe UI" w:hAnsi="Segoe UI" w:cs="Segoe UI"/>
          <w:b/>
          <w:bCs/>
          <w:color w:val="000000" w:themeColor="text1"/>
        </w:rPr>
      </w:pPr>
      <w:bookmarkStart w:id="339" w:name="_Ref501051320"/>
      <w:bookmarkStart w:id="340" w:name="_Toc501008174"/>
      <w:bookmarkStart w:id="341" w:name="_Toc501044151"/>
      <w:bookmarkStart w:id="342" w:name="_Toc501046744"/>
      <w:bookmarkStart w:id="343" w:name="_Toc501050106"/>
      <w:bookmarkStart w:id="344" w:name="_Toc501053127"/>
      <w:bookmarkStart w:id="345" w:name="_Toc501053647"/>
      <w:bookmarkStart w:id="346" w:name="_Toc501051940"/>
      <w:bookmarkStart w:id="347" w:name="_Toc501049710"/>
      <w:bookmarkStart w:id="348" w:name="_Toc501142168"/>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17</w:t>
      </w:r>
      <w:r w:rsidRPr="00B70B0E">
        <w:rPr>
          <w:rFonts w:ascii="Segoe UI" w:hAnsi="Segoe UI" w:cs="Segoe UI"/>
        </w:rPr>
        <w:fldChar w:fldCharType="end"/>
      </w:r>
      <w:bookmarkEnd w:id="339"/>
      <w:r w:rsidRPr="00B70B0E">
        <w:rPr>
          <w:rFonts w:ascii="Segoe UI" w:hAnsi="Segoe UI" w:cs="Segoe UI"/>
          <w:b/>
          <w:bCs/>
          <w:color w:val="000000" w:themeColor="text1"/>
        </w:rPr>
        <w:t xml:space="preserve"> </w:t>
      </w:r>
      <w:r w:rsidR="00661C19" w:rsidRPr="00B70B0E">
        <w:rPr>
          <w:rFonts w:ascii="Segoe UI" w:hAnsi="Segoe UI" w:cs="Segoe UI"/>
          <w:b/>
          <w:bCs/>
          <w:color w:val="000000" w:themeColor="text1"/>
        </w:rPr>
        <w:t>–</w:t>
      </w:r>
      <w:r w:rsidRPr="00B70B0E">
        <w:rPr>
          <w:rFonts w:ascii="Segoe UI" w:hAnsi="Segoe UI" w:cs="Segoe UI"/>
          <w:b/>
          <w:bCs/>
          <w:color w:val="000000" w:themeColor="text1"/>
        </w:rPr>
        <w:t xml:space="preserve"> To</w:t>
      </w:r>
      <w:r w:rsidR="00661C19" w:rsidRPr="00B70B0E">
        <w:rPr>
          <w:rFonts w:ascii="Segoe UI" w:hAnsi="Segoe UI" w:cs="Segoe UI"/>
          <w:b/>
          <w:bCs/>
          <w:color w:val="000000" w:themeColor="text1"/>
        </w:rPr>
        <w:t>-</w:t>
      </w:r>
      <w:r w:rsidRPr="00B70B0E">
        <w:rPr>
          <w:rFonts w:ascii="Segoe UI" w:hAnsi="Segoe UI" w:cs="Segoe UI"/>
          <w:b/>
          <w:bCs/>
          <w:color w:val="000000" w:themeColor="text1"/>
        </w:rPr>
        <w:t>Do Assignment List UML Communication Diagram</w:t>
      </w:r>
      <w:bookmarkEnd w:id="340"/>
      <w:bookmarkEnd w:id="341"/>
      <w:bookmarkEnd w:id="342"/>
      <w:bookmarkEnd w:id="343"/>
      <w:bookmarkEnd w:id="344"/>
      <w:bookmarkEnd w:id="345"/>
      <w:bookmarkEnd w:id="346"/>
      <w:bookmarkEnd w:id="347"/>
      <w:bookmarkEnd w:id="348"/>
    </w:p>
    <w:p w14:paraId="61485E36" w14:textId="77777777" w:rsidR="00B51B3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Design Concerns Addressed:</w:t>
      </w:r>
    </w:p>
    <w:p w14:paraId="30531D87" w14:textId="77777777" w:rsidR="00B51B38" w:rsidRPr="00B70B0E" w:rsidRDefault="7CA12210" w:rsidP="7CA12210">
      <w:pPr>
        <w:numPr>
          <w:ilvl w:val="0"/>
          <w:numId w:val="12"/>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see a prioritized list of their assignments to increase their productivity.</w:t>
      </w:r>
    </w:p>
    <w:p w14:paraId="7FA08AB2"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and Testers should know of the expected inputs and outputs.</w:t>
      </w:r>
    </w:p>
    <w:p w14:paraId="4CF5D9E1"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0EB47976"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Testers should understand the processes associated to test all aspects of the product.</w:t>
      </w:r>
    </w:p>
    <w:p w14:paraId="3CA46CD9"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Technical support should know how the interactions between the user and the calendar application take place, including both the correct and incorrect usages.</w:t>
      </w:r>
    </w:p>
    <w:p w14:paraId="0203BA8B" w14:textId="77777777" w:rsidR="00B51B38" w:rsidRPr="00B70B0E" w:rsidRDefault="00B51B38">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AF09787" w14:textId="3B994548" w:rsidR="00B51B3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3.2.3.0 To-Do List: Load List</w:t>
      </w:r>
    </w:p>
    <w:tbl>
      <w:tblPr>
        <w:tblW w:w="13320" w:type="dxa"/>
        <w:tblCellMar>
          <w:top w:w="15" w:type="dxa"/>
          <w:left w:w="15" w:type="dxa"/>
          <w:bottom w:w="15" w:type="dxa"/>
          <w:right w:w="15" w:type="dxa"/>
        </w:tblCellMar>
        <w:tblLook w:val="04A0" w:firstRow="1" w:lastRow="0" w:firstColumn="1" w:lastColumn="0" w:noHBand="0" w:noVBand="1"/>
      </w:tblPr>
      <w:tblGrid>
        <w:gridCol w:w="3225"/>
        <w:gridCol w:w="10095"/>
      </w:tblGrid>
      <w:tr w:rsidR="00B51B38" w:rsidRPr="00B70B0E" w14:paraId="06F57872"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F1CF96" w14:textId="77777777" w:rsidR="00B51B3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9B59A83" w14:textId="77777777" w:rsidR="00B51B3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B51B38" w:rsidRPr="00B70B0E" w14:paraId="74F25C8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1A73A0"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AB161" w14:textId="77777777" w:rsidR="008B6861" w:rsidRPr="00B70B0E" w:rsidRDefault="00B51B38" w:rsidP="004F68D1">
            <w:pPr>
              <w:rPr>
                <w:rFonts w:ascii="Segoe UI" w:hAnsi="Segoe UI" w:cs="Segoe UI"/>
                <w:color w:val="000000" w:themeColor="text1"/>
              </w:rPr>
            </w:pPr>
            <w:r w:rsidRPr="00B70B0E">
              <w:rPr>
                <w:rFonts w:ascii="Segoe UI" w:hAnsi="Segoe UI" w:cs="Segoe UI"/>
                <w:noProof/>
              </w:rPr>
              <w:drawing>
                <wp:inline distT="0" distB="0" distL="0" distR="0" wp14:anchorId="55DB8349" wp14:editId="34C7C046">
                  <wp:extent cx="4872353" cy="3495544"/>
                  <wp:effectExtent l="0" t="0" r="5080" b="0"/>
                  <wp:docPr id="274768826" name="pictur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2353" cy="3495544"/>
                          </a:xfrm>
                          <a:prstGeom prst="rect">
                            <a:avLst/>
                          </a:prstGeom>
                        </pic:spPr>
                      </pic:pic>
                    </a:graphicData>
                  </a:graphic>
                </wp:inline>
              </w:drawing>
            </w:r>
          </w:p>
          <w:p w14:paraId="1BD27C2C" w14:textId="5A7D22BC" w:rsidR="00B51B38" w:rsidRPr="00B70B0E" w:rsidRDefault="008B6861" w:rsidP="7CA12210">
            <w:pPr>
              <w:pStyle w:val="Caption"/>
              <w:rPr>
                <w:rFonts w:ascii="Segoe UI" w:hAnsi="Segoe UI" w:cs="Segoe UI"/>
                <w:b/>
                <w:bCs/>
                <w:color w:val="000000" w:themeColor="text1"/>
              </w:rPr>
            </w:pPr>
            <w:bookmarkStart w:id="349" w:name="_Toc501008175"/>
            <w:bookmarkStart w:id="350" w:name="_Toc501044152"/>
            <w:bookmarkStart w:id="351" w:name="_Toc501046745"/>
            <w:bookmarkStart w:id="352" w:name="_Toc501050107"/>
            <w:bookmarkStart w:id="353" w:name="_Toc501053128"/>
            <w:bookmarkStart w:id="354" w:name="_Toc501053648"/>
            <w:bookmarkStart w:id="355" w:name="_Toc501051941"/>
            <w:bookmarkStart w:id="356" w:name="_Toc501049711"/>
            <w:bookmarkStart w:id="357" w:name="_Toc501142169"/>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18</w:t>
            </w:r>
            <w:r w:rsidRPr="00B70B0E">
              <w:rPr>
                <w:rFonts w:ascii="Segoe UI" w:hAnsi="Segoe UI" w:cs="Segoe UI"/>
              </w:rPr>
              <w:fldChar w:fldCharType="end"/>
            </w:r>
            <w:r w:rsidRPr="00B70B0E">
              <w:rPr>
                <w:rFonts w:ascii="Segoe UI" w:hAnsi="Segoe UI" w:cs="Segoe UI"/>
                <w:b/>
                <w:bCs/>
                <w:color w:val="000000" w:themeColor="text1"/>
              </w:rPr>
              <w:t xml:space="preserve"> </w:t>
            </w:r>
            <w:r w:rsidR="00B81F88" w:rsidRPr="00B70B0E">
              <w:rPr>
                <w:rFonts w:ascii="Segoe UI" w:hAnsi="Segoe UI" w:cs="Segoe UI"/>
                <w:b/>
                <w:bCs/>
                <w:color w:val="000000" w:themeColor="text1"/>
              </w:rPr>
              <w:t>–</w:t>
            </w:r>
            <w:r w:rsidRPr="00B70B0E">
              <w:rPr>
                <w:rFonts w:ascii="Segoe UI" w:hAnsi="Segoe UI" w:cs="Segoe UI"/>
                <w:b/>
                <w:bCs/>
                <w:color w:val="000000" w:themeColor="text1"/>
              </w:rPr>
              <w:t xml:space="preserve"> To</w:t>
            </w:r>
            <w:r w:rsidR="00B81F88" w:rsidRPr="00B70B0E">
              <w:rPr>
                <w:rFonts w:ascii="Segoe UI" w:hAnsi="Segoe UI" w:cs="Segoe UI"/>
                <w:b/>
                <w:bCs/>
                <w:color w:val="000000" w:themeColor="text1"/>
              </w:rPr>
              <w:t>-</w:t>
            </w:r>
            <w:r w:rsidRPr="00B70B0E">
              <w:rPr>
                <w:rFonts w:ascii="Segoe UI" w:hAnsi="Segoe UI" w:cs="Segoe UI"/>
                <w:b/>
                <w:bCs/>
                <w:color w:val="000000" w:themeColor="text1"/>
              </w:rPr>
              <w:t>Do Assignment List Screen Mockup</w:t>
            </w:r>
            <w:bookmarkEnd w:id="349"/>
            <w:bookmarkEnd w:id="350"/>
            <w:bookmarkEnd w:id="351"/>
            <w:bookmarkEnd w:id="352"/>
            <w:bookmarkEnd w:id="353"/>
            <w:bookmarkEnd w:id="354"/>
            <w:bookmarkEnd w:id="355"/>
            <w:bookmarkEnd w:id="356"/>
            <w:bookmarkEnd w:id="357"/>
          </w:p>
        </w:tc>
      </w:tr>
      <w:tr w:rsidR="00B51B38" w:rsidRPr="00B70B0E" w14:paraId="71CA2E6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0D592C0"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6B773C" w14:textId="77777777" w:rsidR="00B51B38" w:rsidRPr="00B70B0E" w:rsidRDefault="7CA12210" w:rsidP="7CA12210">
            <w:pPr>
              <w:rPr>
                <w:rFonts w:ascii="Segoe UI" w:hAnsi="Segoe UI" w:cs="Segoe UI"/>
                <w:color w:val="000000" w:themeColor="text1"/>
              </w:rPr>
            </w:pPr>
            <w:commentRangeStart w:id="358"/>
            <w:r w:rsidRPr="00B70B0E">
              <w:rPr>
                <w:rFonts w:ascii="Segoe UI" w:hAnsi="Segoe UI" w:cs="Segoe UI"/>
                <w:color w:val="000000" w:themeColor="text1"/>
              </w:rPr>
              <w:t>Load To-Do List</w:t>
            </w:r>
            <w:commentRangeEnd w:id="358"/>
            <w:r w:rsidR="0022448E">
              <w:rPr>
                <w:rStyle w:val="CommentReference"/>
              </w:rPr>
              <w:commentReference w:id="358"/>
            </w:r>
          </w:p>
        </w:tc>
      </w:tr>
      <w:tr w:rsidR="00B51B38" w:rsidRPr="00B70B0E" w14:paraId="122FDFB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64390E"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3EDBB1B"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B51B38" w:rsidRPr="00B70B0E" w14:paraId="042E70D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1A722D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3F04908" w14:textId="03BC57ED" w:rsidR="00B51B38" w:rsidRPr="00B70B0E" w:rsidRDefault="7CA12210" w:rsidP="7CA12210">
            <w:pPr>
              <w:rPr>
                <w:rFonts w:ascii="Segoe UI" w:hAnsi="Segoe UI" w:cs="Segoe UI"/>
                <w:color w:val="000000" w:themeColor="text1"/>
              </w:rPr>
            </w:pPr>
            <w:commentRangeStart w:id="359"/>
            <w:del w:id="360" w:author="Michael Forkey" w:date="2017-12-19T21:45:00Z">
              <w:r w:rsidRPr="00B70B0E" w:rsidDel="00357C07">
                <w:rPr>
                  <w:rFonts w:ascii="Segoe UI" w:hAnsi="Segoe UI" w:cs="Segoe UI"/>
                  <w:color w:val="000000" w:themeColor="text1"/>
                </w:rPr>
                <w:delText>Process.</w:delText>
              </w:r>
            </w:del>
            <w:commentRangeEnd w:id="359"/>
            <w:r w:rsidR="009C27C5">
              <w:rPr>
                <w:rStyle w:val="CommentReference"/>
              </w:rPr>
              <w:commentReference w:id="359"/>
            </w:r>
            <w:ins w:id="361" w:author="Michael Forkey" w:date="2017-12-19T21:45:00Z">
              <w:r w:rsidR="00357C07">
                <w:rPr>
                  <w:rFonts w:ascii="Segoe UI" w:hAnsi="Segoe UI" w:cs="Segoe UI"/>
                  <w:color w:val="000000" w:themeColor="text1"/>
                </w:rPr>
                <w:t>Context</w:t>
              </w:r>
            </w:ins>
          </w:p>
        </w:tc>
      </w:tr>
      <w:tr w:rsidR="00B51B38" w:rsidRPr="00B70B0E" w14:paraId="3982C351"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C36D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C068D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see their list they have created of objectives they are trying to complete.</w:t>
            </w:r>
          </w:p>
        </w:tc>
      </w:tr>
      <w:tr w:rsidR="00B51B38" w:rsidRPr="00B70B0E" w14:paraId="466FF01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88BD1A4"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F66AE6" w14:textId="77777777" w:rsidR="00B51B38" w:rsidRPr="00B70B0E" w:rsidRDefault="7CA12210" w:rsidP="7CA12210">
            <w:pPr>
              <w:rPr>
                <w:rFonts w:ascii="Segoe UI" w:hAnsi="Segoe UI" w:cs="Segoe UI"/>
                <w:color w:val="000000" w:themeColor="text1"/>
              </w:rPr>
            </w:pPr>
            <w:commentRangeStart w:id="362"/>
            <w:r w:rsidRPr="00B70B0E">
              <w:rPr>
                <w:rFonts w:ascii="Segoe UI" w:hAnsi="Segoe UI" w:cs="Segoe UI"/>
                <w:color w:val="000000" w:themeColor="text1"/>
              </w:rPr>
              <w:t>3.2.1.1</w:t>
            </w:r>
            <w:commentRangeEnd w:id="362"/>
            <w:r w:rsidR="00460AE3">
              <w:rPr>
                <w:rStyle w:val="CommentReference"/>
              </w:rPr>
              <w:commentReference w:id="362"/>
            </w:r>
          </w:p>
        </w:tc>
      </w:tr>
      <w:tr w:rsidR="00B51B38" w:rsidRPr="00B70B0E" w14:paraId="7AEE423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A89D5"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66844C"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Calendar Manager, </w:t>
            </w:r>
            <w:commentRangeStart w:id="363"/>
            <w:r w:rsidRPr="00B70B0E">
              <w:rPr>
                <w:rFonts w:ascii="Segoe UI" w:hAnsi="Segoe UI" w:cs="Segoe UI"/>
                <w:color w:val="000000" w:themeColor="text1"/>
              </w:rPr>
              <w:t xml:space="preserve">Developers, Testers, </w:t>
            </w:r>
            <w:commentRangeEnd w:id="363"/>
            <w:r w:rsidR="00C01E11">
              <w:rPr>
                <w:rStyle w:val="CommentReference"/>
              </w:rPr>
              <w:commentReference w:id="363"/>
            </w:r>
            <w:r w:rsidRPr="00B70B0E">
              <w:rPr>
                <w:rFonts w:ascii="Segoe UI" w:hAnsi="Segoe UI" w:cs="Segoe UI"/>
                <w:color w:val="000000" w:themeColor="text1"/>
              </w:rPr>
              <w:t>Technical Support</w:t>
            </w:r>
          </w:p>
        </w:tc>
      </w:tr>
      <w:tr w:rsidR="00B51B38" w:rsidRPr="00B70B0E" w14:paraId="5C0AF80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16FBD7B"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753690E" w14:textId="77777777" w:rsidR="00C01E11" w:rsidRDefault="7CA12210" w:rsidP="7CA12210">
            <w:pPr>
              <w:rPr>
                <w:ins w:id="364" w:author="Michael Forkey" w:date="2017-12-19T21:47:00Z"/>
                <w:rFonts w:ascii="Segoe UI" w:hAnsi="Segoe UI" w:cs="Segoe UI"/>
                <w:color w:val="000000" w:themeColor="text1"/>
              </w:rPr>
            </w:pPr>
            <w:r w:rsidRPr="00B70B0E">
              <w:rPr>
                <w:rFonts w:ascii="Segoe UI" w:hAnsi="Segoe UI" w:cs="Segoe UI"/>
                <w:color w:val="000000" w:themeColor="text1"/>
              </w:rPr>
              <w:t xml:space="preserve">User is logged in. </w:t>
            </w:r>
          </w:p>
          <w:p w14:paraId="56C4EED3" w14:textId="45F203C5"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on home page.</w:t>
            </w:r>
          </w:p>
        </w:tc>
      </w:tr>
      <w:tr w:rsidR="00B51B38" w:rsidRPr="00B70B0E" w14:paraId="496C1DD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D9390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76D5BEB"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To-Do list is shown with the user's assignments and events shown.</w:t>
            </w:r>
          </w:p>
        </w:tc>
      </w:tr>
      <w:tr w:rsidR="00B51B38" w:rsidRPr="00B70B0E" w14:paraId="696C062A"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3C08D6D"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FE78C6" w14:textId="7F8DB5EC"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B51B38" w:rsidRPr="00B70B0E" w14:paraId="130408B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3568F9"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0911FE"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3.2.24</w:t>
            </w:r>
          </w:p>
        </w:tc>
      </w:tr>
      <w:tr w:rsidR="00B51B38" w:rsidRPr="00B70B0E" w14:paraId="56FB303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CF9E0A"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3EEB0A2" w14:textId="56DCC27F" w:rsidR="00B51B38" w:rsidRPr="00B70B0E" w:rsidRDefault="7CA12210" w:rsidP="7CA12210">
            <w:pPr>
              <w:rPr>
                <w:rFonts w:ascii="Segoe UI" w:hAnsi="Segoe UI" w:cs="Segoe UI"/>
                <w:color w:val="000000" w:themeColor="text1"/>
              </w:rPr>
            </w:pPr>
            <w:commentRangeStart w:id="365"/>
            <w:r w:rsidRPr="00B70B0E">
              <w:rPr>
                <w:rFonts w:ascii="Segoe UI" w:hAnsi="Segoe UI" w:cs="Segoe UI"/>
                <w:color w:val="000000" w:themeColor="text1"/>
              </w:rPr>
              <w:t xml:space="preserve">There will be a button to access and launch the To-Do List found near the views tabs. </w:t>
            </w:r>
            <w:commentRangeEnd w:id="365"/>
            <w:r w:rsidR="00B26566">
              <w:rPr>
                <w:rStyle w:val="CommentReference"/>
              </w:rPr>
              <w:commentReference w:id="365"/>
            </w:r>
            <w:r w:rsidR="00B51B38" w:rsidRPr="00B70B0E">
              <w:rPr>
                <w:rFonts w:ascii="Segoe UI" w:hAnsi="Segoe UI" w:cs="Segoe UI"/>
              </w:rPr>
              <w:br/>
            </w:r>
            <w:r w:rsidRPr="00B70B0E">
              <w:rPr>
                <w:rFonts w:ascii="Segoe UI" w:hAnsi="Segoe UI" w:cs="Segoe UI"/>
                <w:color w:val="000000" w:themeColor="text1"/>
              </w:rPr>
              <w:t>1. To-Do List launched will show events displayed to the user has scheduled for the active week.</w:t>
            </w:r>
            <w:r w:rsidR="00B51B38" w:rsidRPr="00B70B0E">
              <w:rPr>
                <w:rFonts w:ascii="Segoe UI" w:hAnsi="Segoe UI" w:cs="Segoe UI"/>
              </w:rPr>
              <w:br/>
            </w:r>
            <w:r w:rsidRPr="00B70B0E">
              <w:rPr>
                <w:rFonts w:ascii="Segoe UI" w:hAnsi="Segoe UI" w:cs="Segoe UI"/>
                <w:color w:val="000000" w:themeColor="text1"/>
              </w:rPr>
              <w:t>a. School assignments will be displayed as synced with I-Learn for the active week.</w:t>
            </w:r>
            <w:r w:rsidR="00B51B38" w:rsidRPr="00B70B0E">
              <w:rPr>
                <w:rFonts w:ascii="Segoe UI" w:hAnsi="Segoe UI" w:cs="Segoe UI"/>
              </w:rPr>
              <w:br/>
            </w:r>
            <w:r w:rsidRPr="00B70B0E">
              <w:rPr>
                <w:rFonts w:ascii="Segoe UI" w:hAnsi="Segoe UI" w:cs="Segoe UI"/>
                <w:color w:val="000000" w:themeColor="text1"/>
              </w:rPr>
              <w:t>b. The To-Do list will have sort (</w:t>
            </w:r>
            <w:commentRangeStart w:id="366"/>
            <w:r w:rsidRPr="00B70B0E">
              <w:rPr>
                <w:rStyle w:val="Hyperlink"/>
                <w:rFonts w:ascii="Segoe UI" w:hAnsi="Segoe UI" w:cs="Segoe UI"/>
              </w:rPr>
              <w:t>3.2.3.2</w:t>
            </w:r>
            <w:commentRangeEnd w:id="366"/>
            <w:r w:rsidR="009C27C5">
              <w:rPr>
                <w:rStyle w:val="CommentReference"/>
              </w:rPr>
              <w:commentReference w:id="366"/>
            </w:r>
            <w:r w:rsidRPr="00B70B0E">
              <w:rPr>
                <w:rFonts w:ascii="Segoe UI" w:hAnsi="Segoe UI" w:cs="Segoe UI"/>
                <w:color w:val="000000" w:themeColor="text1"/>
              </w:rPr>
              <w:t>) and filter (</w:t>
            </w:r>
            <w:r w:rsidRPr="00B70B0E">
              <w:rPr>
                <w:rStyle w:val="Hyperlink"/>
                <w:rFonts w:ascii="Segoe UI" w:hAnsi="Segoe UI" w:cs="Segoe UI"/>
              </w:rPr>
              <w:t>3.2.3.3</w:t>
            </w:r>
            <w:r w:rsidRPr="00B70B0E">
              <w:rPr>
                <w:rFonts w:ascii="Segoe UI" w:hAnsi="Segoe UI" w:cs="Segoe UI"/>
                <w:color w:val="000000" w:themeColor="text1"/>
              </w:rPr>
              <w:t>) options.</w:t>
            </w:r>
            <w:r w:rsidR="00B51B38" w:rsidRPr="00B70B0E">
              <w:rPr>
                <w:rFonts w:ascii="Segoe UI" w:hAnsi="Segoe UI" w:cs="Segoe UI"/>
              </w:rPr>
              <w:br/>
            </w:r>
            <w:r w:rsidRPr="00B70B0E">
              <w:rPr>
                <w:rFonts w:ascii="Segoe UI" w:hAnsi="Segoe UI" w:cs="Segoe UI"/>
                <w:color w:val="000000" w:themeColor="text1"/>
              </w:rPr>
              <w:t xml:space="preserve">c. The To-Do list will be </w:t>
            </w:r>
            <w:commentRangeStart w:id="367"/>
            <w:r w:rsidRPr="00B70B0E">
              <w:rPr>
                <w:rFonts w:ascii="Segoe UI" w:hAnsi="Segoe UI" w:cs="Segoe UI"/>
                <w:color w:val="000000" w:themeColor="text1"/>
              </w:rPr>
              <w:t>sorted according to due date by default</w:t>
            </w:r>
            <w:commentRangeEnd w:id="367"/>
            <w:r w:rsidR="009C27C5">
              <w:rPr>
                <w:rStyle w:val="CommentReference"/>
              </w:rPr>
              <w:commentReference w:id="367"/>
            </w:r>
            <w:r w:rsidRPr="00B70B0E">
              <w:rPr>
                <w:rFonts w:ascii="Segoe UI" w:hAnsi="Segoe UI" w:cs="Segoe UI"/>
                <w:color w:val="000000" w:themeColor="text1"/>
              </w:rPr>
              <w:t>, with assignments that are coming due soonest first.</w:t>
            </w:r>
            <w:hyperlink w:anchor="_3.2.3.2_To-Do_List:" w:history="1"/>
            <w:hyperlink w:anchor="_3.2.3.3_To-Do_List:" w:history="1"/>
          </w:p>
        </w:tc>
      </w:tr>
    </w:tbl>
    <w:p w14:paraId="7B433957" w14:textId="7D765186" w:rsidR="43D37EAA" w:rsidRPr="00B70B0E" w:rsidRDefault="00B51B38" w:rsidP="3F85DD98">
      <w:pPr>
        <w:spacing w:after="0"/>
        <w:rPr>
          <w:rFonts w:ascii="Segoe UI" w:hAnsi="Segoe UI" w:cs="Segoe UI"/>
          <w:color w:val="000000" w:themeColor="text1"/>
        </w:rPr>
      </w:pPr>
      <w:r w:rsidRPr="00B70B0E">
        <w:rPr>
          <w:rFonts w:ascii="Segoe UI" w:hAnsi="Segoe UI" w:cs="Segoe UI"/>
          <w:color w:val="000000" w:themeColor="text1"/>
        </w:rPr>
        <w:t xml:space="preserve"> </w:t>
      </w:r>
      <w:r w:rsidR="43D37EAA" w:rsidRPr="00B70B0E">
        <w:rPr>
          <w:rFonts w:ascii="Segoe UI" w:hAnsi="Segoe UI" w:cs="Segoe UI"/>
          <w:color w:val="000000" w:themeColor="text1"/>
        </w:rPr>
        <w:br w:type="page"/>
      </w:r>
    </w:p>
    <w:p w14:paraId="43F09CBE" w14:textId="57EA9B72" w:rsidR="006D1062"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3.2.3.1 To-Do List: Mark Assignment Done</w:t>
      </w:r>
    </w:p>
    <w:tbl>
      <w:tblPr>
        <w:tblW w:w="13320" w:type="dxa"/>
        <w:tblCellMar>
          <w:top w:w="15" w:type="dxa"/>
          <w:left w:w="15" w:type="dxa"/>
          <w:bottom w:w="15" w:type="dxa"/>
          <w:right w:w="15" w:type="dxa"/>
        </w:tblCellMar>
        <w:tblLook w:val="04A0" w:firstRow="1" w:lastRow="0" w:firstColumn="1" w:lastColumn="0" w:noHBand="0" w:noVBand="1"/>
      </w:tblPr>
      <w:tblGrid>
        <w:gridCol w:w="2768"/>
        <w:gridCol w:w="10552"/>
      </w:tblGrid>
      <w:tr w:rsidR="006D1062" w:rsidRPr="00B70B0E" w14:paraId="6635B0D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9F9C6" w14:textId="77777777" w:rsidR="006D106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AFBEBF" w14:textId="77777777" w:rsidR="006D106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6D1062" w:rsidRPr="00B70B0E" w14:paraId="01658B0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D9BBE"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23F7FF" w14:textId="77777777" w:rsidR="005C331A" w:rsidRPr="00B70B0E" w:rsidRDefault="006D1062" w:rsidP="005C331A">
            <w:pPr>
              <w:keepNext/>
              <w:rPr>
                <w:rFonts w:ascii="Segoe UI" w:hAnsi="Segoe UI" w:cs="Segoe UI"/>
              </w:rPr>
            </w:pPr>
            <w:r w:rsidRPr="00B70B0E">
              <w:rPr>
                <w:rFonts w:ascii="Segoe UI" w:hAnsi="Segoe UI" w:cs="Segoe UI"/>
                <w:noProof/>
              </w:rPr>
              <w:drawing>
                <wp:inline distT="0" distB="0" distL="0" distR="0" wp14:anchorId="77805D8C" wp14:editId="63680BC9">
                  <wp:extent cx="4572000" cy="3276600"/>
                  <wp:effectExtent l="0" t="0" r="0" b="0"/>
                  <wp:docPr id="24206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DCA2FC" w14:textId="3B168C4E" w:rsidR="006D1062" w:rsidRPr="00B70B0E" w:rsidRDefault="005C331A" w:rsidP="7CA12210">
            <w:pPr>
              <w:pStyle w:val="Caption"/>
              <w:rPr>
                <w:rFonts w:ascii="Segoe UI" w:hAnsi="Segoe UI" w:cs="Segoe UI"/>
                <w:b/>
                <w:bCs/>
                <w:color w:val="000000" w:themeColor="text1"/>
              </w:rPr>
            </w:pPr>
            <w:bookmarkStart w:id="368" w:name="_Toc501053129"/>
            <w:bookmarkStart w:id="369" w:name="_Toc501053649"/>
            <w:bookmarkStart w:id="370" w:name="_Toc501051942"/>
            <w:bookmarkStart w:id="371" w:name="_Toc501049712"/>
            <w:bookmarkStart w:id="372" w:name="_Toc501142170"/>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19</w:t>
            </w:r>
            <w:r w:rsidRPr="00B70B0E">
              <w:rPr>
                <w:rFonts w:ascii="Segoe UI" w:hAnsi="Segoe UI" w:cs="Segoe UI"/>
              </w:rPr>
              <w:fldChar w:fldCharType="end"/>
            </w:r>
            <w:r w:rsidRPr="00B70B0E">
              <w:rPr>
                <w:rFonts w:ascii="Segoe UI" w:hAnsi="Segoe UI" w:cs="Segoe UI"/>
                <w:b/>
                <w:bCs/>
              </w:rPr>
              <w:t xml:space="preserve"> - To-Do List: Mark Assignment Done Mockup</w:t>
            </w:r>
            <w:bookmarkEnd w:id="368"/>
            <w:bookmarkEnd w:id="369"/>
            <w:bookmarkEnd w:id="370"/>
            <w:bookmarkEnd w:id="371"/>
            <w:bookmarkEnd w:id="372"/>
          </w:p>
        </w:tc>
      </w:tr>
      <w:tr w:rsidR="006D1062" w:rsidRPr="00B70B0E" w14:paraId="0D21092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300C1" w14:textId="77777777" w:rsidR="006D1062"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BFF6" w14:textId="77777777" w:rsidR="006D1062" w:rsidRPr="00B70B0E" w:rsidRDefault="7CA12210" w:rsidP="7CA12210">
            <w:pPr>
              <w:rPr>
                <w:rFonts w:ascii="Segoe UI" w:hAnsi="Segoe UI" w:cs="Segoe UI"/>
                <w:color w:val="000000" w:themeColor="text1"/>
              </w:rPr>
            </w:pPr>
            <w:commentRangeStart w:id="373"/>
            <w:r w:rsidRPr="00B70B0E">
              <w:rPr>
                <w:rFonts w:ascii="Segoe UI" w:hAnsi="Segoe UI" w:cs="Segoe UI"/>
                <w:color w:val="000000" w:themeColor="text1"/>
              </w:rPr>
              <w:t>Mark Assignment Done</w:t>
            </w:r>
            <w:commentRangeEnd w:id="373"/>
            <w:r w:rsidR="00B26566">
              <w:rPr>
                <w:rStyle w:val="CommentReference"/>
              </w:rPr>
              <w:commentReference w:id="373"/>
            </w:r>
          </w:p>
        </w:tc>
      </w:tr>
      <w:tr w:rsidR="006D1062" w:rsidRPr="00B70B0E" w14:paraId="2486AB9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9424F"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1B76D"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6D1062" w:rsidRPr="00B70B0E" w14:paraId="2DBEC2D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07A6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5432C" w14:textId="3BACC640"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6D1062" w:rsidRPr="00B70B0E" w14:paraId="29DBEF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522AD"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4FEA4B" w14:textId="77777777" w:rsidR="006D1062" w:rsidRPr="00B70B0E" w:rsidRDefault="7CA12210" w:rsidP="7CA12210">
            <w:pPr>
              <w:rPr>
                <w:rFonts w:ascii="Segoe UI" w:hAnsi="Segoe UI" w:cs="Segoe UI"/>
                <w:color w:val="000000" w:themeColor="text1"/>
              </w:rPr>
            </w:pPr>
            <w:commentRangeStart w:id="374"/>
            <w:r w:rsidRPr="00B70B0E">
              <w:rPr>
                <w:rFonts w:ascii="Segoe UI" w:hAnsi="Segoe UI" w:cs="Segoe UI"/>
                <w:color w:val="000000" w:themeColor="text1"/>
              </w:rPr>
              <w:t xml:space="preserve">Allow the user to keep track of </w:t>
            </w:r>
            <w:commentRangeStart w:id="375"/>
            <w:r w:rsidRPr="00B70B0E">
              <w:rPr>
                <w:rFonts w:ascii="Segoe UI" w:hAnsi="Segoe UI" w:cs="Segoe UI"/>
                <w:color w:val="000000" w:themeColor="text1"/>
              </w:rPr>
              <w:t>assignments</w:t>
            </w:r>
            <w:commentRangeEnd w:id="375"/>
            <w:r w:rsidR="00B26566">
              <w:rPr>
                <w:rStyle w:val="CommentReference"/>
              </w:rPr>
              <w:commentReference w:id="375"/>
            </w:r>
            <w:r w:rsidRPr="00B70B0E">
              <w:rPr>
                <w:rFonts w:ascii="Segoe UI" w:hAnsi="Segoe UI" w:cs="Segoe UI"/>
                <w:color w:val="000000" w:themeColor="text1"/>
              </w:rPr>
              <w:t xml:space="preserve"> done by checking them as completed.</w:t>
            </w:r>
            <w:commentRangeEnd w:id="374"/>
            <w:r w:rsidR="00B26566">
              <w:rPr>
                <w:rStyle w:val="CommentReference"/>
              </w:rPr>
              <w:commentReference w:id="374"/>
            </w:r>
          </w:p>
        </w:tc>
      </w:tr>
      <w:tr w:rsidR="006D1062" w:rsidRPr="00B70B0E" w14:paraId="29C308A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FDA70"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EBD4"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3.2.3.0</w:t>
            </w:r>
          </w:p>
        </w:tc>
      </w:tr>
      <w:tr w:rsidR="006D1062" w:rsidRPr="00B70B0E" w14:paraId="57BD66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2F799C"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91D14"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Calendar Manager, </w:t>
            </w:r>
            <w:commentRangeStart w:id="376"/>
            <w:r w:rsidRPr="00B70B0E">
              <w:rPr>
                <w:rFonts w:ascii="Segoe UI" w:hAnsi="Segoe UI" w:cs="Segoe UI"/>
                <w:color w:val="000000" w:themeColor="text1"/>
              </w:rPr>
              <w:t>Developers, Testers</w:t>
            </w:r>
            <w:commentRangeEnd w:id="376"/>
            <w:r w:rsidR="00B26566">
              <w:rPr>
                <w:rStyle w:val="CommentReference"/>
              </w:rPr>
              <w:commentReference w:id="376"/>
            </w:r>
            <w:r w:rsidRPr="00B70B0E">
              <w:rPr>
                <w:rFonts w:ascii="Segoe UI" w:hAnsi="Segoe UI" w:cs="Segoe UI"/>
                <w:color w:val="000000" w:themeColor="text1"/>
              </w:rPr>
              <w:t>, Technical Support</w:t>
            </w:r>
          </w:p>
        </w:tc>
      </w:tr>
      <w:tr w:rsidR="006D1062" w:rsidRPr="00B70B0E" w14:paraId="5092D8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1D0A1"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E4719B" w14:textId="77777777" w:rsidR="00B26566" w:rsidRDefault="7CA12210" w:rsidP="7CA12210">
            <w:pPr>
              <w:rPr>
                <w:ins w:id="377" w:author="Michael Forkey" w:date="2017-12-19T22:25:00Z"/>
                <w:rFonts w:ascii="Segoe UI" w:hAnsi="Segoe UI" w:cs="Segoe UI"/>
                <w:color w:val="000000" w:themeColor="text1"/>
              </w:rPr>
            </w:pPr>
            <w:r w:rsidRPr="00B70B0E">
              <w:rPr>
                <w:rFonts w:ascii="Segoe UI" w:hAnsi="Segoe UI" w:cs="Segoe UI"/>
                <w:color w:val="000000" w:themeColor="text1"/>
              </w:rPr>
              <w:t xml:space="preserve">User is logged in. </w:t>
            </w:r>
          </w:p>
          <w:p w14:paraId="18AD6F48" w14:textId="10E6F04C"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on To-Do List.</w:t>
            </w:r>
          </w:p>
        </w:tc>
      </w:tr>
      <w:tr w:rsidR="006D1062" w:rsidRPr="00B70B0E" w14:paraId="145A551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96DA4D"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41760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To-Do list is displayed with the user's incomplete events and assignments shown.</w:t>
            </w:r>
          </w:p>
        </w:tc>
      </w:tr>
      <w:tr w:rsidR="006D1062" w:rsidRPr="00B70B0E" w14:paraId="32C199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7E5B8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AD2B0" w14:textId="209C305D"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6D1062" w:rsidRPr="00B70B0E" w14:paraId="1C9640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9963C"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56812"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3.2.24</w:t>
            </w:r>
          </w:p>
        </w:tc>
      </w:tr>
      <w:tr w:rsidR="006D1062" w:rsidRPr="00B70B0E" w14:paraId="7132C28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4E1F5"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C5494" w14:textId="77777777" w:rsidR="00EA4E63"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To-Do List launched will show events displayed to the user has scheduled for the active week.</w:t>
            </w:r>
            <w:r w:rsidR="397D7AB1" w:rsidRPr="00B70B0E">
              <w:rPr>
                <w:rFonts w:ascii="Segoe UI" w:hAnsi="Segoe UI" w:cs="Segoe UI"/>
              </w:rPr>
              <w:br/>
            </w:r>
            <w:r w:rsidRPr="00B70B0E">
              <w:rPr>
                <w:rFonts w:ascii="Segoe UI" w:hAnsi="Segoe UI" w:cs="Segoe UI"/>
                <w:color w:val="000000" w:themeColor="text1"/>
              </w:rPr>
              <w:t xml:space="preserve">a. School assignments will be </w:t>
            </w:r>
            <w:commentRangeStart w:id="378"/>
            <w:r w:rsidRPr="00B70B0E">
              <w:rPr>
                <w:rFonts w:ascii="Segoe UI" w:hAnsi="Segoe UI" w:cs="Segoe UI"/>
                <w:color w:val="000000" w:themeColor="text1"/>
              </w:rPr>
              <w:t xml:space="preserve">displayed as synced with I-Learn </w:t>
            </w:r>
            <w:commentRangeEnd w:id="378"/>
            <w:r w:rsidR="00B26566">
              <w:rPr>
                <w:rStyle w:val="CommentReference"/>
              </w:rPr>
              <w:commentReference w:id="378"/>
            </w:r>
            <w:r w:rsidRPr="00B70B0E">
              <w:rPr>
                <w:rFonts w:ascii="Segoe UI" w:hAnsi="Segoe UI" w:cs="Segoe UI"/>
                <w:color w:val="000000" w:themeColor="text1"/>
              </w:rPr>
              <w:t>for the active week.</w:t>
            </w:r>
          </w:p>
          <w:p w14:paraId="60FD51AA" w14:textId="258BB81E" w:rsidR="006D1062" w:rsidRPr="00B70B0E" w:rsidRDefault="7CA12210" w:rsidP="00B26566">
            <w:pPr>
              <w:rPr>
                <w:rFonts w:ascii="Segoe UI" w:hAnsi="Segoe UI" w:cs="Segoe UI"/>
                <w:color w:val="000000" w:themeColor="text1"/>
              </w:rPr>
            </w:pPr>
            <w:r w:rsidRPr="00B70B0E">
              <w:rPr>
                <w:rFonts w:ascii="Segoe UI" w:hAnsi="Segoe UI" w:cs="Segoe UI"/>
                <w:color w:val="000000" w:themeColor="text1"/>
              </w:rPr>
              <w:t xml:space="preserve">2. The To-Do item can be marked as completed. In order to accomplish this, the user will simply click on the item, and then select 'Mark as Completed' from the </w:t>
            </w:r>
            <w:commentRangeStart w:id="379"/>
            <w:r w:rsidRPr="00B70B0E">
              <w:rPr>
                <w:rFonts w:ascii="Segoe UI" w:hAnsi="Segoe UI" w:cs="Segoe UI"/>
                <w:color w:val="000000" w:themeColor="text1"/>
              </w:rPr>
              <w:t>dialogue that appears</w:t>
            </w:r>
            <w:commentRangeEnd w:id="379"/>
            <w:r w:rsidR="00EF1ED5">
              <w:rPr>
                <w:rStyle w:val="CommentReference"/>
              </w:rPr>
              <w:commentReference w:id="379"/>
            </w:r>
            <w:r w:rsidRPr="00B70B0E">
              <w:rPr>
                <w:rFonts w:ascii="Segoe UI" w:hAnsi="Segoe UI" w:cs="Segoe UI"/>
                <w:color w:val="000000" w:themeColor="text1"/>
              </w:rPr>
              <w:t xml:space="preserve">. </w:t>
            </w:r>
            <w:r w:rsidR="397D7AB1" w:rsidRPr="00B70B0E">
              <w:rPr>
                <w:rFonts w:ascii="Segoe UI" w:hAnsi="Segoe UI" w:cs="Segoe UI"/>
              </w:rPr>
              <w:br/>
            </w:r>
            <w:r w:rsidRPr="00B70B0E">
              <w:rPr>
                <w:rFonts w:ascii="Segoe UI" w:hAnsi="Segoe UI" w:cs="Segoe UI"/>
                <w:color w:val="000000" w:themeColor="text1"/>
              </w:rPr>
              <w:t xml:space="preserve">a. </w:t>
            </w:r>
            <w:commentRangeStart w:id="380"/>
            <w:r w:rsidRPr="00B70B0E">
              <w:rPr>
                <w:rFonts w:ascii="Segoe UI" w:hAnsi="Segoe UI" w:cs="Segoe UI"/>
                <w:color w:val="000000" w:themeColor="text1"/>
              </w:rPr>
              <w:t>The selected assignment will be removed so that the user will be able to focus on the next To-Do List item</w:t>
            </w:r>
            <w:commentRangeEnd w:id="380"/>
            <w:r w:rsidR="00EF1ED5">
              <w:rPr>
                <w:rStyle w:val="CommentReference"/>
              </w:rPr>
              <w:commentReference w:id="380"/>
            </w:r>
            <w:r w:rsidRPr="00B70B0E">
              <w:rPr>
                <w:rFonts w:ascii="Segoe UI" w:hAnsi="Segoe UI" w:cs="Segoe UI"/>
                <w:color w:val="000000" w:themeColor="text1"/>
              </w:rPr>
              <w:t xml:space="preserve">. </w:t>
            </w:r>
            <w:r w:rsidR="397D7AB1" w:rsidRPr="00B70B0E">
              <w:rPr>
                <w:rFonts w:ascii="Segoe UI" w:hAnsi="Segoe UI" w:cs="Segoe UI"/>
              </w:rPr>
              <w:br/>
            </w:r>
            <w:r w:rsidRPr="00B70B0E">
              <w:rPr>
                <w:rFonts w:ascii="Segoe UI" w:hAnsi="Segoe UI" w:cs="Segoe UI"/>
                <w:color w:val="000000" w:themeColor="text1"/>
              </w:rPr>
              <w:t xml:space="preserve">b. </w:t>
            </w:r>
            <w:commentRangeStart w:id="381"/>
            <w:r w:rsidRPr="00B70B0E">
              <w:rPr>
                <w:rFonts w:ascii="Segoe UI" w:hAnsi="Segoe UI" w:cs="Segoe UI"/>
                <w:color w:val="000000" w:themeColor="text1"/>
              </w:rPr>
              <w:t>The item will be removed from the calendar once marked as completed</w:t>
            </w:r>
            <w:commentRangeEnd w:id="381"/>
            <w:r w:rsidR="00B26566">
              <w:rPr>
                <w:rStyle w:val="CommentReference"/>
              </w:rPr>
              <w:commentReference w:id="381"/>
            </w:r>
            <w:r w:rsidRPr="00B70B0E">
              <w:rPr>
                <w:rFonts w:ascii="Segoe UI" w:hAnsi="Segoe UI" w:cs="Segoe UI"/>
                <w:color w:val="000000" w:themeColor="text1"/>
              </w:rPr>
              <w:t>.</w:t>
            </w:r>
          </w:p>
        </w:tc>
      </w:tr>
    </w:tbl>
    <w:p w14:paraId="3DCD100A" w14:textId="73522C81" w:rsidR="009535D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3.2.3.2 To-Do List: Sort</w:t>
      </w:r>
    </w:p>
    <w:tbl>
      <w:tblPr>
        <w:tblW w:w="13320" w:type="dxa"/>
        <w:tblCellMar>
          <w:top w:w="15" w:type="dxa"/>
          <w:left w:w="15" w:type="dxa"/>
          <w:bottom w:w="15" w:type="dxa"/>
          <w:right w:w="15" w:type="dxa"/>
        </w:tblCellMar>
        <w:tblLook w:val="04A0" w:firstRow="1" w:lastRow="0" w:firstColumn="1" w:lastColumn="0" w:noHBand="0" w:noVBand="1"/>
      </w:tblPr>
      <w:tblGrid>
        <w:gridCol w:w="2933"/>
        <w:gridCol w:w="10387"/>
      </w:tblGrid>
      <w:tr w:rsidR="009535DF" w:rsidRPr="00B70B0E" w14:paraId="7D82D28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D2A71" w14:textId="77777777" w:rsidR="009535D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8236F2" w14:textId="77777777" w:rsidR="009535D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9535DF" w:rsidRPr="00B70B0E" w14:paraId="116535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D3858C"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7131E" w14:textId="54E473C5" w:rsidR="009535DF" w:rsidRPr="00B70B0E" w:rsidRDefault="7CA12210" w:rsidP="7CA12210">
            <w:pPr>
              <w:rPr>
                <w:rFonts w:ascii="Segoe UI" w:hAnsi="Segoe UI" w:cs="Segoe UI"/>
                <w:color w:val="000000" w:themeColor="text1"/>
              </w:rPr>
            </w:pPr>
            <w:commentRangeStart w:id="382"/>
            <w:r w:rsidRPr="00B70B0E">
              <w:rPr>
                <w:rFonts w:ascii="Segoe UI" w:hAnsi="Segoe UI" w:cs="Segoe UI"/>
                <w:color w:val="000000" w:themeColor="text1"/>
              </w:rPr>
              <w:t>N/A</w:t>
            </w:r>
            <w:commentRangeEnd w:id="382"/>
            <w:r w:rsidR="00B43950">
              <w:rPr>
                <w:rStyle w:val="CommentReference"/>
              </w:rPr>
              <w:commentReference w:id="382"/>
            </w:r>
          </w:p>
        </w:tc>
      </w:tr>
      <w:tr w:rsidR="009535DF" w:rsidRPr="00B70B0E" w14:paraId="751477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CCB888" w14:textId="77777777" w:rsidR="009535DF"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D01DD0"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Sort</w:t>
            </w:r>
          </w:p>
        </w:tc>
      </w:tr>
      <w:tr w:rsidR="009535DF" w:rsidRPr="00B70B0E" w14:paraId="69EEBCE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27EEC"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3C0093"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Keith Wheeler</w:t>
            </w:r>
          </w:p>
        </w:tc>
      </w:tr>
      <w:tr w:rsidR="009535DF" w:rsidRPr="00B70B0E" w14:paraId="56561F7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1B7EC"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98F95" w14:textId="70B4197D"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9535DF" w:rsidRPr="00B70B0E" w14:paraId="5A0F5C6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021E5A"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5341C8"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provide the user with a way to organize their assignments.</w:t>
            </w:r>
          </w:p>
        </w:tc>
      </w:tr>
      <w:tr w:rsidR="009535DF" w:rsidRPr="00B70B0E" w14:paraId="383EBD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82DCA"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16078"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9535DF" w:rsidRPr="00B70B0E" w14:paraId="093BB4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F3E749"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FCCC6F"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9535DF" w:rsidRPr="00B70B0E" w14:paraId="272C543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F4495"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354D0B"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37D57CB6"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user's courses have been added into the calendar. </w:t>
            </w:r>
          </w:p>
          <w:p w14:paraId="7776E496" w14:textId="4780EB73"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user is on To-Do List View.</w:t>
            </w:r>
          </w:p>
        </w:tc>
      </w:tr>
      <w:tr w:rsidR="009535DF" w:rsidRPr="00B70B0E" w14:paraId="4E916D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A88AD7"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33C69" w14:textId="10D8D0AC" w:rsidR="009535DF" w:rsidRPr="00B70B0E" w:rsidRDefault="7CA12210" w:rsidP="00EF1ED5">
            <w:pPr>
              <w:rPr>
                <w:rFonts w:ascii="Segoe UI" w:hAnsi="Segoe UI" w:cs="Segoe UI"/>
                <w:color w:val="000000" w:themeColor="text1"/>
              </w:rPr>
            </w:pPr>
            <w:r w:rsidRPr="00B70B0E">
              <w:rPr>
                <w:rFonts w:ascii="Segoe UI" w:hAnsi="Segoe UI" w:cs="Segoe UI"/>
                <w:color w:val="000000" w:themeColor="text1"/>
              </w:rPr>
              <w:t xml:space="preserve">The assignments on the To-Do list page are sorted </w:t>
            </w:r>
            <w:del w:id="383" w:author="Michael Forkey" w:date="2017-12-19T22:37:00Z">
              <w:r w:rsidRPr="00B70B0E" w:rsidDel="00EF1ED5">
                <w:rPr>
                  <w:rFonts w:ascii="Segoe UI" w:hAnsi="Segoe UI" w:cs="Segoe UI"/>
                  <w:color w:val="000000" w:themeColor="text1"/>
                </w:rPr>
                <w:delText xml:space="preserve">by </w:delText>
              </w:r>
            </w:del>
            <w:ins w:id="384" w:author="Michael Forkey" w:date="2017-12-19T22:37:00Z">
              <w:r w:rsidR="00EF1ED5">
                <w:rPr>
                  <w:rFonts w:ascii="Segoe UI" w:hAnsi="Segoe UI" w:cs="Segoe UI"/>
                  <w:color w:val="000000" w:themeColor="text1"/>
                </w:rPr>
                <w:t>according to</w:t>
              </w:r>
              <w:r w:rsidR="00EF1ED5" w:rsidRPr="00B70B0E">
                <w:rPr>
                  <w:rFonts w:ascii="Segoe UI" w:hAnsi="Segoe UI" w:cs="Segoe UI"/>
                  <w:color w:val="000000" w:themeColor="text1"/>
                </w:rPr>
                <w:t xml:space="preserve"> </w:t>
              </w:r>
            </w:ins>
            <w:r w:rsidRPr="00B70B0E">
              <w:rPr>
                <w:rFonts w:ascii="Segoe UI" w:hAnsi="Segoe UI" w:cs="Segoe UI"/>
                <w:color w:val="000000" w:themeColor="text1"/>
              </w:rPr>
              <w:t>the user's selected method.</w:t>
            </w:r>
          </w:p>
        </w:tc>
      </w:tr>
      <w:tr w:rsidR="009535DF" w:rsidRPr="00B70B0E" w14:paraId="15F725F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4BD87"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7B63D" w14:textId="606359EE"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9535DF" w:rsidRPr="00B70B0E" w14:paraId="1C86729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784C79"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1A8C55"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3.2.33</w:t>
            </w:r>
          </w:p>
        </w:tc>
      </w:tr>
      <w:tr w:rsidR="009535DF" w:rsidRPr="00B70B0E" w14:paraId="157C98D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60EC6"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BC18D1" w14:textId="77777777" w:rsidR="00EF1ED5" w:rsidRDefault="7CA12210" w:rsidP="00EF1ED5">
            <w:pPr>
              <w:rPr>
                <w:ins w:id="385" w:author="Michael Forkey" w:date="2017-12-19T22:38:00Z"/>
                <w:rFonts w:ascii="Segoe UI" w:hAnsi="Segoe UI" w:cs="Segoe UI"/>
                <w:color w:val="000000" w:themeColor="text1"/>
              </w:rPr>
            </w:pPr>
            <w:r w:rsidRPr="00B70B0E">
              <w:rPr>
                <w:rFonts w:ascii="Segoe UI" w:hAnsi="Segoe UI" w:cs="Segoe UI"/>
                <w:color w:val="000000" w:themeColor="text1"/>
              </w:rPr>
              <w:t xml:space="preserve">The user will be presented with a variety of ways to sort their assignment, by class, by due date, or by priority. Once the user makes their selection the To-Do list page will be re-populated with </w:t>
            </w:r>
            <w:del w:id="386" w:author="Michael Forkey" w:date="2017-12-19T22:37:00Z">
              <w:r w:rsidRPr="00B70B0E" w:rsidDel="00EF1ED5">
                <w:rPr>
                  <w:rFonts w:ascii="Segoe UI" w:hAnsi="Segoe UI" w:cs="Segoe UI"/>
                  <w:color w:val="000000" w:themeColor="text1"/>
                </w:rPr>
                <w:delText xml:space="preserve">their </w:delText>
              </w:r>
            </w:del>
            <w:ins w:id="387" w:author="Michael Forkey" w:date="2017-12-19T22:38:00Z">
              <w:r w:rsidR="00EF1ED5">
                <w:rPr>
                  <w:rFonts w:ascii="Segoe UI" w:hAnsi="Segoe UI" w:cs="Segoe UI"/>
                  <w:color w:val="000000" w:themeColor="text1"/>
                </w:rPr>
                <w:t xml:space="preserve"> results </w:t>
              </w:r>
            </w:ins>
            <w:r w:rsidRPr="00B70B0E">
              <w:rPr>
                <w:rFonts w:ascii="Segoe UI" w:hAnsi="Segoe UI" w:cs="Segoe UI"/>
                <w:color w:val="000000" w:themeColor="text1"/>
              </w:rPr>
              <w:t xml:space="preserve">sorted </w:t>
            </w:r>
            <w:del w:id="388" w:author="Michael Forkey" w:date="2017-12-19T22:38:00Z">
              <w:r w:rsidRPr="00B70B0E" w:rsidDel="00EF1ED5">
                <w:rPr>
                  <w:rFonts w:ascii="Segoe UI" w:hAnsi="Segoe UI" w:cs="Segoe UI"/>
                  <w:color w:val="000000" w:themeColor="text1"/>
                </w:rPr>
                <w:delText>results</w:delText>
              </w:r>
            </w:del>
            <w:ins w:id="389" w:author="Michael Forkey" w:date="2017-12-19T22:38:00Z">
              <w:r w:rsidR="00EF1ED5">
                <w:rPr>
                  <w:rFonts w:ascii="Segoe UI" w:hAnsi="Segoe UI" w:cs="Segoe UI"/>
                  <w:color w:val="000000" w:themeColor="text1"/>
                </w:rPr>
                <w:t xml:space="preserve"> by their selected method</w:t>
              </w:r>
            </w:ins>
            <w:r w:rsidRPr="00B70B0E">
              <w:rPr>
                <w:rFonts w:ascii="Segoe UI" w:hAnsi="Segoe UI" w:cs="Segoe UI"/>
                <w:color w:val="000000" w:themeColor="text1"/>
              </w:rPr>
              <w:t xml:space="preserve">. </w:t>
            </w:r>
          </w:p>
          <w:p w14:paraId="50D1A390" w14:textId="7BB6536C" w:rsidR="009535DF" w:rsidRPr="00B70B0E" w:rsidRDefault="7CA12210" w:rsidP="00EF1ED5">
            <w:pPr>
              <w:rPr>
                <w:rFonts w:ascii="Segoe UI" w:hAnsi="Segoe UI" w:cs="Segoe UI"/>
                <w:color w:val="000000" w:themeColor="text1"/>
              </w:rPr>
            </w:pPr>
            <w:r w:rsidRPr="00B70B0E">
              <w:rPr>
                <w:rFonts w:ascii="Segoe UI" w:hAnsi="Segoe UI" w:cs="Segoe UI"/>
                <w:color w:val="000000" w:themeColor="text1"/>
              </w:rPr>
              <w:t xml:space="preserve">There </w:t>
            </w:r>
            <w:del w:id="390" w:author="Michael Forkey" w:date="2017-12-19T22:38:00Z">
              <w:r w:rsidRPr="00B70B0E" w:rsidDel="00EF1ED5">
                <w:rPr>
                  <w:rFonts w:ascii="Segoe UI" w:hAnsi="Segoe UI" w:cs="Segoe UI"/>
                  <w:color w:val="000000" w:themeColor="text1"/>
                </w:rPr>
                <w:delText xml:space="preserve">they </w:delText>
              </w:r>
            </w:del>
            <w:r w:rsidRPr="00B70B0E">
              <w:rPr>
                <w:rFonts w:ascii="Segoe UI" w:hAnsi="Segoe UI" w:cs="Segoe UI"/>
                <w:color w:val="000000" w:themeColor="text1"/>
              </w:rPr>
              <w:t xml:space="preserve">will also </w:t>
            </w:r>
            <w:ins w:id="391" w:author="Michael Forkey" w:date="2017-12-19T22:38:00Z">
              <w:r w:rsidR="00EF1ED5">
                <w:rPr>
                  <w:rFonts w:ascii="Segoe UI" w:hAnsi="Segoe UI" w:cs="Segoe UI"/>
                  <w:color w:val="000000" w:themeColor="text1"/>
                </w:rPr>
                <w:t xml:space="preserve">be </w:t>
              </w:r>
            </w:ins>
            <w:del w:id="392" w:author="Michael Forkey" w:date="2017-12-19T22:38:00Z">
              <w:r w:rsidRPr="00B70B0E" w:rsidDel="00EF1ED5">
                <w:rPr>
                  <w:rFonts w:ascii="Segoe UI" w:hAnsi="Segoe UI" w:cs="Segoe UI"/>
                  <w:color w:val="000000" w:themeColor="text1"/>
                </w:rPr>
                <w:delText xml:space="preserve">have </w:delText>
              </w:r>
            </w:del>
            <w:r w:rsidRPr="00B70B0E">
              <w:rPr>
                <w:rFonts w:ascii="Segoe UI" w:hAnsi="Segoe UI" w:cs="Segoe UI"/>
                <w:color w:val="000000" w:themeColor="text1"/>
              </w:rPr>
              <w:t xml:space="preserve">the option to view sorted results in an ascending or descending </w:t>
            </w:r>
            <w:ins w:id="393" w:author="Michael Forkey" w:date="2017-12-19T22:38:00Z">
              <w:r w:rsidR="00EF1ED5">
                <w:rPr>
                  <w:rFonts w:ascii="Segoe UI" w:hAnsi="Segoe UI" w:cs="Segoe UI"/>
                  <w:color w:val="000000" w:themeColor="text1"/>
                </w:rPr>
                <w:t>order</w:t>
              </w:r>
            </w:ins>
            <w:del w:id="394" w:author="Michael Forkey" w:date="2017-12-19T22:39:00Z">
              <w:r w:rsidRPr="00B70B0E" w:rsidDel="00EF1ED5">
                <w:rPr>
                  <w:rFonts w:ascii="Segoe UI" w:hAnsi="Segoe UI" w:cs="Segoe UI"/>
                  <w:color w:val="000000" w:themeColor="text1"/>
                </w:rPr>
                <w:delText>manner</w:delText>
              </w:r>
            </w:del>
            <w:r w:rsidRPr="00B70B0E">
              <w:rPr>
                <w:rFonts w:ascii="Segoe UI" w:hAnsi="Segoe UI" w:cs="Segoe UI"/>
                <w:color w:val="000000" w:themeColor="text1"/>
              </w:rPr>
              <w:t>.</w:t>
            </w:r>
          </w:p>
        </w:tc>
      </w:tr>
    </w:tbl>
    <w:p w14:paraId="4A01E9AD" w14:textId="6801300C" w:rsidR="43D37EAA" w:rsidRPr="00B70B0E" w:rsidRDefault="009535DF" w:rsidP="009535DF">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43D37EAA" w:rsidRPr="00B70B0E">
        <w:rPr>
          <w:rFonts w:ascii="Segoe UI" w:hAnsi="Segoe UI" w:cs="Segoe UI"/>
          <w:color w:val="000000" w:themeColor="text1"/>
        </w:rPr>
        <w:br w:type="page"/>
      </w:r>
    </w:p>
    <w:p w14:paraId="4C74E0E7" w14:textId="77777777" w:rsidR="006816D6"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eastAsia="Segoe UI" w:hAnsi="Segoe UI" w:cs="Segoe UI"/>
          <w:color w:val="000000" w:themeColor="text1"/>
        </w:rPr>
        <w:lastRenderedPageBreak/>
        <w:t xml:space="preserve">3.2.3.3 To-Do List: </w:t>
      </w:r>
      <w:r w:rsidRPr="00B70B0E">
        <w:rPr>
          <w:rFonts w:ascii="Segoe UI" w:hAnsi="Segoe UI" w:cs="Segoe UI"/>
          <w:color w:val="000000" w:themeColor="text1"/>
        </w:rPr>
        <w:t>Filter</w:t>
      </w:r>
    </w:p>
    <w:tbl>
      <w:tblPr>
        <w:tblW w:w="13320" w:type="dxa"/>
        <w:tblCellMar>
          <w:top w:w="15" w:type="dxa"/>
          <w:left w:w="15" w:type="dxa"/>
          <w:bottom w:w="15" w:type="dxa"/>
          <w:right w:w="15" w:type="dxa"/>
        </w:tblCellMar>
        <w:tblLook w:val="04A0" w:firstRow="1" w:lastRow="0" w:firstColumn="1" w:lastColumn="0" w:noHBand="0" w:noVBand="1"/>
      </w:tblPr>
      <w:tblGrid>
        <w:gridCol w:w="2670"/>
        <w:gridCol w:w="10650"/>
        <w:tblGridChange w:id="395">
          <w:tblGrid>
            <w:gridCol w:w="180"/>
            <w:gridCol w:w="2490"/>
            <w:gridCol w:w="180"/>
            <w:gridCol w:w="10470"/>
            <w:gridCol w:w="180"/>
          </w:tblGrid>
        </w:tblGridChange>
      </w:tblGrid>
      <w:tr w:rsidR="00D40749" w:rsidRPr="00B70B0E" w14:paraId="3AB77C26"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88" w14:textId="77777777" w:rsidR="006816D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A05A5C" w14:textId="77777777" w:rsidR="006816D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D40749" w:rsidRPr="00B70B0E" w14:paraId="2CDAAAE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29A0B"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5975E7" w14:textId="77777777" w:rsidR="00F76C48" w:rsidRPr="00B70B0E" w:rsidRDefault="00F76C48" w:rsidP="00F76C48">
            <w:pPr>
              <w:keepNext/>
              <w:rPr>
                <w:rFonts w:ascii="Segoe UI" w:hAnsi="Segoe UI" w:cs="Segoe UI"/>
              </w:rPr>
            </w:pPr>
            <w:r w:rsidRPr="00B70B0E">
              <w:rPr>
                <w:rFonts w:ascii="Segoe UI" w:hAnsi="Segoe UI" w:cs="Segoe UI"/>
                <w:noProof/>
              </w:rPr>
              <w:drawing>
                <wp:inline distT="0" distB="0" distL="0" distR="0" wp14:anchorId="1822BD22" wp14:editId="3DDB884A">
                  <wp:extent cx="5022022" cy="3602920"/>
                  <wp:effectExtent l="0" t="0" r="7620" b="0"/>
                  <wp:docPr id="19954476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2022" cy="3602920"/>
                          </a:xfrm>
                          <a:prstGeom prst="rect">
                            <a:avLst/>
                          </a:prstGeom>
                        </pic:spPr>
                      </pic:pic>
                    </a:graphicData>
                  </a:graphic>
                </wp:inline>
              </w:drawing>
            </w:r>
          </w:p>
          <w:p w14:paraId="467C627A" w14:textId="2EB388CB" w:rsidR="006816D6" w:rsidRPr="00B70B0E" w:rsidRDefault="00F76C48" w:rsidP="7CA12210">
            <w:pPr>
              <w:pStyle w:val="Caption"/>
              <w:rPr>
                <w:rFonts w:ascii="Segoe UI" w:hAnsi="Segoe UI" w:cs="Segoe UI"/>
                <w:b/>
                <w:bCs/>
              </w:rPr>
            </w:pPr>
            <w:bookmarkStart w:id="396" w:name="_Toc501053130"/>
            <w:bookmarkStart w:id="397" w:name="_Toc501053650"/>
            <w:bookmarkStart w:id="398" w:name="_Toc501051943"/>
            <w:bookmarkStart w:id="399" w:name="_Toc501049713"/>
            <w:bookmarkStart w:id="400" w:name="_Toc501142171"/>
            <w:r w:rsidRPr="00B70B0E">
              <w:rPr>
                <w:rFonts w:ascii="Segoe UI" w:hAnsi="Segoe UI" w:cs="Segoe UI"/>
                <w:b/>
                <w:bCs/>
              </w:rPr>
              <w:t xml:space="preserve">Figure </w:t>
            </w:r>
            <w:r w:rsidR="007162A2" w:rsidRPr="00B70B0E">
              <w:rPr>
                <w:rFonts w:ascii="Segoe UI" w:hAnsi="Segoe UI" w:cs="Segoe UI"/>
              </w:rPr>
              <w:fldChar w:fldCharType="begin"/>
            </w:r>
            <w:r w:rsidR="007162A2" w:rsidRPr="00B70B0E">
              <w:rPr>
                <w:rFonts w:ascii="Segoe UI" w:hAnsi="Segoe UI" w:cs="Segoe UI"/>
              </w:rPr>
              <w:instrText xml:space="preserve"> SEQ Figure \* ARABIC </w:instrText>
            </w:r>
            <w:r w:rsidR="007162A2" w:rsidRPr="00B70B0E">
              <w:rPr>
                <w:rFonts w:ascii="Segoe UI" w:hAnsi="Segoe UI" w:cs="Segoe UI"/>
                <w:b/>
              </w:rPr>
              <w:fldChar w:fldCharType="separate"/>
            </w:r>
            <w:r w:rsidR="00357E57" w:rsidRPr="00B70B0E">
              <w:rPr>
                <w:rFonts w:ascii="Segoe UI" w:hAnsi="Segoe UI" w:cs="Segoe UI"/>
                <w:noProof/>
              </w:rPr>
              <w:t>20</w:t>
            </w:r>
            <w:r w:rsidR="007162A2" w:rsidRPr="00B70B0E">
              <w:rPr>
                <w:rFonts w:ascii="Segoe UI" w:hAnsi="Segoe UI" w:cs="Segoe UI"/>
              </w:rPr>
              <w:fldChar w:fldCharType="end"/>
            </w:r>
            <w:r w:rsidRPr="00B70B0E">
              <w:rPr>
                <w:rFonts w:ascii="Segoe UI" w:hAnsi="Segoe UI" w:cs="Segoe UI"/>
                <w:b/>
                <w:bCs/>
              </w:rPr>
              <w:t xml:space="preserve"> - To-Do List: Filter Mockup</w:t>
            </w:r>
            <w:bookmarkEnd w:id="396"/>
            <w:bookmarkEnd w:id="397"/>
            <w:bookmarkEnd w:id="398"/>
            <w:bookmarkEnd w:id="399"/>
            <w:bookmarkEnd w:id="400"/>
          </w:p>
        </w:tc>
      </w:tr>
      <w:tr w:rsidR="00D40749" w:rsidRPr="00B70B0E" w14:paraId="24ADE1C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C204F" w14:textId="77777777" w:rsidR="006816D6"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06B37" w14:textId="77777777" w:rsidR="006816D6" w:rsidRPr="00B70B0E" w:rsidRDefault="7CA12210" w:rsidP="7CA12210">
            <w:pPr>
              <w:rPr>
                <w:rFonts w:ascii="Segoe UI" w:hAnsi="Segoe UI" w:cs="Segoe UI"/>
                <w:color w:val="000000" w:themeColor="text1"/>
              </w:rPr>
            </w:pPr>
            <w:commentRangeStart w:id="401"/>
            <w:r w:rsidRPr="00B70B0E">
              <w:rPr>
                <w:rFonts w:ascii="Segoe UI" w:hAnsi="Segoe UI" w:cs="Segoe UI"/>
                <w:color w:val="000000" w:themeColor="text1"/>
              </w:rPr>
              <w:t>Filter</w:t>
            </w:r>
            <w:commentRangeEnd w:id="401"/>
            <w:r w:rsidR="00B43950">
              <w:rPr>
                <w:rStyle w:val="CommentReference"/>
              </w:rPr>
              <w:commentReference w:id="401"/>
            </w:r>
          </w:p>
        </w:tc>
      </w:tr>
      <w:tr w:rsidR="00D40749" w:rsidRPr="00B70B0E" w14:paraId="1EB914BA" w14:textId="77777777" w:rsidTr="00C2269D">
        <w:tblPrEx>
          <w:tblW w:w="13320" w:type="dxa"/>
          <w:tblCellMar>
            <w:top w:w="15" w:type="dxa"/>
            <w:left w:w="15" w:type="dxa"/>
            <w:bottom w:w="15" w:type="dxa"/>
            <w:right w:w="15" w:type="dxa"/>
          </w:tblCellMar>
          <w:tblPrExChange w:id="402" w:author="Michael Forkey" w:date="2017-12-19T22:52:00Z">
            <w:tblPrEx>
              <w:tblW w:w="13320" w:type="dxa"/>
              <w:tblCellMar>
                <w:top w:w="15" w:type="dxa"/>
                <w:left w:w="15" w:type="dxa"/>
                <w:bottom w:w="15" w:type="dxa"/>
                <w:right w:w="15" w:type="dxa"/>
              </w:tblCellMar>
            </w:tblPrEx>
          </w:tblPrExChange>
        </w:tblPrEx>
        <w:trPr>
          <w:trHeight w:val="516"/>
          <w:trPrChange w:id="403" w:author="Michael Forkey" w:date="2017-12-19T22:52:00Z">
            <w:trPr>
              <w:gridBefore w:val="1"/>
            </w:trPr>
          </w:trPrChange>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Change w:id="404" w:author="Michael Forkey" w:date="2017-12-19T22:52:00Z">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tcPrChange>
          </w:tcPr>
          <w:p w14:paraId="3DBAEC4D"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Change w:id="405" w:author="Michael Forkey" w:date="2017-12-19T22:52:00Z">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tcPrChange>
          </w:tcPr>
          <w:p w14:paraId="4708267B"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D40749" w:rsidRPr="00B70B0E" w14:paraId="12ADD75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CE775"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283CB6" w14:textId="78B9E5B8"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D40749" w:rsidRPr="00B70B0E" w14:paraId="7FDF17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2B6B3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BDF14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provide the user with a way to filter assignments based on course, due-date, or priority.</w:t>
            </w:r>
          </w:p>
        </w:tc>
      </w:tr>
      <w:tr w:rsidR="00D40749" w:rsidRPr="00B70B0E" w14:paraId="6984B8B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A2A3F"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53738D"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D40749" w:rsidRPr="00B70B0E" w14:paraId="344E5C9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AE61A7"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071A"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D40749" w:rsidRPr="00B70B0E" w14:paraId="3EEB926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204B6"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EE3DE"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3D644E05"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user's courses have been added into the calendar. </w:t>
            </w:r>
          </w:p>
          <w:p w14:paraId="28BB9262" w14:textId="0BEA7A59"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user is on To-Do List View.</w:t>
            </w:r>
          </w:p>
        </w:tc>
      </w:tr>
      <w:tr w:rsidR="00D40749" w:rsidRPr="00B70B0E" w14:paraId="3FEE02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BE988"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1AF320"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1. A filtered To-Do list is presented based on the options selected by the user.</w:t>
            </w:r>
          </w:p>
        </w:tc>
      </w:tr>
      <w:tr w:rsidR="00D40749" w:rsidRPr="00B70B0E" w14:paraId="267F0C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3DA8"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731D1" w14:textId="3F93DE12"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D40749" w:rsidRPr="00B70B0E" w14:paraId="5F5AFC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08871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34883B"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3.2.33</w:t>
            </w:r>
          </w:p>
        </w:tc>
      </w:tr>
      <w:tr w:rsidR="00D40749" w:rsidRPr="00B70B0E" w14:paraId="08ED1C1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9595C3"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9D568C"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1. Filter</w:t>
            </w:r>
            <w:r w:rsidR="006816D6" w:rsidRPr="00B70B0E">
              <w:rPr>
                <w:rFonts w:ascii="Segoe UI" w:hAnsi="Segoe UI" w:cs="Segoe UI"/>
              </w:rPr>
              <w:br/>
            </w:r>
            <w:r w:rsidRPr="00B70B0E">
              <w:rPr>
                <w:rFonts w:ascii="Segoe UI" w:hAnsi="Segoe UI" w:cs="Segoe UI"/>
                <w:color w:val="000000" w:themeColor="text1"/>
              </w:rPr>
              <w:t xml:space="preserve">a. The user opens the calendar and opens To-Do List. </w:t>
            </w:r>
            <w:r w:rsidR="006816D6" w:rsidRPr="00B70B0E">
              <w:rPr>
                <w:rFonts w:ascii="Segoe UI" w:hAnsi="Segoe UI" w:cs="Segoe UI"/>
              </w:rPr>
              <w:br/>
            </w:r>
            <w:r w:rsidRPr="00B70B0E">
              <w:rPr>
                <w:rFonts w:ascii="Segoe UI" w:hAnsi="Segoe UI" w:cs="Segoe UI"/>
                <w:color w:val="000000" w:themeColor="text1"/>
              </w:rPr>
              <w:t xml:space="preserve">b. The user selects the filter option and a pop-up box with the available filtering options will show by which to filter. </w:t>
            </w:r>
            <w:r w:rsidR="006816D6" w:rsidRPr="00B70B0E">
              <w:rPr>
                <w:rFonts w:ascii="Segoe UI" w:hAnsi="Segoe UI" w:cs="Segoe UI"/>
              </w:rPr>
              <w:br/>
            </w:r>
            <w:r w:rsidRPr="00B70B0E">
              <w:rPr>
                <w:rFonts w:ascii="Segoe UI" w:hAnsi="Segoe UI" w:cs="Segoe UI"/>
                <w:color w:val="000000" w:themeColor="text1"/>
              </w:rPr>
              <w:t xml:space="preserve">c. The user selects the course(s) they wish to view, or the date range they wish to view, or to filter by priority assignments. </w:t>
            </w:r>
            <w:r w:rsidR="006816D6" w:rsidRPr="00B70B0E">
              <w:rPr>
                <w:rFonts w:ascii="Segoe UI" w:hAnsi="Segoe UI" w:cs="Segoe UI"/>
              </w:rPr>
              <w:br/>
            </w:r>
            <w:r w:rsidRPr="00B70B0E">
              <w:rPr>
                <w:rFonts w:ascii="Segoe UI" w:hAnsi="Segoe UI" w:cs="Segoe UI"/>
                <w:color w:val="000000" w:themeColor="text1"/>
              </w:rPr>
              <w:lastRenderedPageBreak/>
              <w:t xml:space="preserve">d. The calendar view updates to reflect only assignments meeting the filter criteria. </w:t>
            </w:r>
          </w:p>
          <w:p w14:paraId="459F3CD2" w14:textId="559887C4"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6816D6" w:rsidRPr="00B70B0E">
              <w:rPr>
                <w:rFonts w:ascii="Segoe UI" w:hAnsi="Segoe UI" w:cs="Segoe UI"/>
              </w:rPr>
              <w:br/>
            </w:r>
            <w:r w:rsidRPr="00B70B0E">
              <w:rPr>
                <w:rFonts w:ascii="Segoe UI" w:hAnsi="Segoe UI" w:cs="Segoe UI"/>
                <w:color w:val="000000" w:themeColor="text1"/>
              </w:rPr>
              <w:t xml:space="preserve">a. The filter will require coursework be entered into the calendar for at least one course to be able to filter. If there are no courses, then it will show "No courses" in the pop-up box after clicking filter. </w:t>
            </w:r>
            <w:r w:rsidR="006816D6" w:rsidRPr="00B70B0E">
              <w:rPr>
                <w:rFonts w:ascii="Segoe UI" w:hAnsi="Segoe UI" w:cs="Segoe UI"/>
              </w:rPr>
              <w:br/>
            </w:r>
            <w:r w:rsidRPr="00B70B0E">
              <w:rPr>
                <w:rFonts w:ascii="Segoe UI" w:hAnsi="Segoe UI" w:cs="Segoe UI"/>
                <w:color w:val="000000" w:themeColor="text1"/>
              </w:rPr>
              <w:t>b. The filter shall reset with each Calendar Manager session to prevent the user from missing filtered assignments.</w:t>
            </w:r>
          </w:p>
        </w:tc>
      </w:tr>
    </w:tbl>
    <w:p w14:paraId="256ADDDA" w14:textId="09A2FA9C" w:rsidR="004B4778" w:rsidRPr="00B70B0E" w:rsidRDefault="004B4778" w:rsidP="006816D6">
      <w:pPr>
        <w:pStyle w:val="Heading4"/>
        <w:spacing w:before="0" w:beforeAutospacing="0" w:after="240" w:afterAutospacing="0" w:line="300" w:lineRule="atLeast"/>
        <w:rPr>
          <w:rFonts w:ascii="Segoe UI" w:eastAsia="Segoe UI" w:hAnsi="Segoe UI" w:cs="Segoe UI"/>
          <w:color w:val="000000" w:themeColor="text1"/>
        </w:rPr>
      </w:pPr>
      <w:r w:rsidRPr="00B70B0E">
        <w:rPr>
          <w:rFonts w:ascii="Segoe UI" w:eastAsia="Segoe UI" w:hAnsi="Segoe UI" w:cs="Segoe UI"/>
          <w:color w:val="000000" w:themeColor="text1"/>
        </w:rPr>
        <w:lastRenderedPageBreak/>
        <w:t xml:space="preserve"> </w:t>
      </w:r>
    </w:p>
    <w:p w14:paraId="5FD720F5" w14:textId="77777777" w:rsidR="004B4778" w:rsidRPr="00B70B0E" w:rsidRDefault="004B4778">
      <w:pPr>
        <w:rPr>
          <w:rFonts w:ascii="Segoe UI" w:eastAsia="Segoe UI" w:hAnsi="Segoe UI" w:cs="Segoe UI"/>
          <w:b/>
          <w:bCs/>
          <w:color w:val="000000" w:themeColor="text1"/>
          <w:sz w:val="24"/>
          <w:szCs w:val="24"/>
        </w:rPr>
      </w:pPr>
      <w:r w:rsidRPr="00B70B0E">
        <w:rPr>
          <w:rFonts w:ascii="Segoe UI" w:eastAsia="Segoe UI" w:hAnsi="Segoe UI" w:cs="Segoe UI"/>
          <w:color w:val="000000" w:themeColor="text1"/>
        </w:rPr>
        <w:br w:type="page"/>
      </w:r>
    </w:p>
    <w:p w14:paraId="0D547C25" w14:textId="0FCDA8F3" w:rsidR="00AC5030" w:rsidRPr="00B70B0E" w:rsidRDefault="7CA12210" w:rsidP="7CA12210">
      <w:pPr>
        <w:pStyle w:val="Heading3"/>
        <w:rPr>
          <w:rFonts w:ascii="Segoe UI" w:hAnsi="Segoe UI" w:cs="Segoe UI"/>
          <w:color w:val="000000" w:themeColor="text1"/>
        </w:rPr>
      </w:pPr>
      <w:bookmarkStart w:id="406" w:name="_Toc501044186"/>
      <w:bookmarkStart w:id="407" w:name="_Toc501046780"/>
      <w:bookmarkStart w:id="408" w:name="_Toc501050142"/>
      <w:bookmarkStart w:id="409" w:name="_Toc501053174"/>
      <w:bookmarkStart w:id="410" w:name="_Toc501053694"/>
      <w:bookmarkStart w:id="411" w:name="_Toc501051987"/>
      <w:bookmarkStart w:id="412" w:name="_Toc501049757"/>
      <w:bookmarkStart w:id="413" w:name="_Toc501141997"/>
      <w:r w:rsidRPr="00B70B0E">
        <w:rPr>
          <w:rFonts w:ascii="Segoe UI" w:hAnsi="Segoe UI" w:cs="Segoe UI"/>
          <w:color w:val="000000" w:themeColor="text1"/>
        </w:rPr>
        <w:lastRenderedPageBreak/>
        <w:t>3.2.4 Calendar Integrations</w:t>
      </w:r>
      <w:bookmarkEnd w:id="406"/>
      <w:bookmarkEnd w:id="407"/>
      <w:bookmarkEnd w:id="408"/>
      <w:bookmarkEnd w:id="409"/>
      <w:bookmarkEnd w:id="410"/>
      <w:bookmarkEnd w:id="411"/>
      <w:bookmarkEnd w:id="412"/>
      <w:bookmarkEnd w:id="413"/>
    </w:p>
    <w:p w14:paraId="7E3EDAB8" w14:textId="77777777" w:rsidR="008B6861" w:rsidRPr="00B70B0E" w:rsidRDefault="00AC5030" w:rsidP="004F68D1">
      <w:pPr>
        <w:rPr>
          <w:rFonts w:ascii="Segoe UI" w:hAnsi="Segoe UI" w:cs="Segoe UI"/>
          <w:color w:val="000000" w:themeColor="text1"/>
        </w:rPr>
      </w:pPr>
      <w:r w:rsidRPr="00B70B0E">
        <w:rPr>
          <w:rFonts w:ascii="Segoe UI" w:hAnsi="Segoe UI" w:cs="Segoe UI"/>
          <w:noProof/>
        </w:rPr>
        <w:drawing>
          <wp:inline distT="0" distB="0" distL="0" distR="0" wp14:anchorId="7E03700A" wp14:editId="27551AAD">
            <wp:extent cx="6775311" cy="3628146"/>
            <wp:effectExtent l="0" t="0" r="6985" b="0"/>
            <wp:docPr id="1083146174" name="picture">
              <a:hlinkClick xmlns:a="http://schemas.openxmlformats.org/drawingml/2006/main" r:id="rId43" invalidUrl="https://github.com/MCLifeLeader/CS364/blob/master/SDD/resources/UML_Communication/Calendar Integrations UML Communication Diagram.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6775311" cy="3628146"/>
                    </a:xfrm>
                    <a:prstGeom prst="rect">
                      <a:avLst/>
                    </a:prstGeom>
                  </pic:spPr>
                </pic:pic>
              </a:graphicData>
            </a:graphic>
          </wp:inline>
        </w:drawing>
      </w:r>
    </w:p>
    <w:p w14:paraId="7D2B3D6D" w14:textId="446151EC" w:rsidR="00AC5030" w:rsidRPr="00B70B0E" w:rsidRDefault="008B6861" w:rsidP="7CA12210">
      <w:pPr>
        <w:pStyle w:val="Caption"/>
        <w:rPr>
          <w:rFonts w:ascii="Segoe UI" w:hAnsi="Segoe UI" w:cs="Segoe UI"/>
          <w:b/>
          <w:bCs/>
          <w:color w:val="000000" w:themeColor="text1"/>
        </w:rPr>
      </w:pPr>
      <w:bookmarkStart w:id="414" w:name="_Toc501008176"/>
      <w:bookmarkStart w:id="415" w:name="_Toc501044153"/>
      <w:bookmarkStart w:id="416" w:name="_Toc501046746"/>
      <w:bookmarkStart w:id="417" w:name="_Toc501050108"/>
      <w:bookmarkStart w:id="418" w:name="_Toc501053131"/>
      <w:bookmarkStart w:id="419" w:name="_Toc501053651"/>
      <w:bookmarkStart w:id="420" w:name="_Toc501051944"/>
      <w:bookmarkStart w:id="421" w:name="_Toc501049714"/>
      <w:bookmarkStart w:id="422" w:name="_Toc501142172"/>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21</w:t>
      </w:r>
      <w:r w:rsidRPr="00B70B0E">
        <w:rPr>
          <w:rFonts w:ascii="Segoe UI" w:hAnsi="Segoe UI" w:cs="Segoe UI"/>
        </w:rPr>
        <w:fldChar w:fldCharType="end"/>
      </w:r>
      <w:r w:rsidRPr="00B70B0E">
        <w:rPr>
          <w:rFonts w:ascii="Segoe UI" w:hAnsi="Segoe UI" w:cs="Segoe UI"/>
          <w:b/>
          <w:bCs/>
          <w:color w:val="000000" w:themeColor="text1"/>
        </w:rPr>
        <w:t xml:space="preserve"> - Calendar Integrations UML Communication Diagram</w:t>
      </w:r>
      <w:bookmarkEnd w:id="414"/>
      <w:bookmarkEnd w:id="415"/>
      <w:bookmarkEnd w:id="416"/>
      <w:bookmarkEnd w:id="417"/>
      <w:bookmarkEnd w:id="418"/>
      <w:bookmarkEnd w:id="419"/>
      <w:bookmarkEnd w:id="420"/>
      <w:bookmarkEnd w:id="421"/>
      <w:bookmarkEnd w:id="422"/>
    </w:p>
    <w:p w14:paraId="319F226C" w14:textId="18D031F7" w:rsidR="00DA29D9" w:rsidRPr="00B70B0E" w:rsidRDefault="43D37EAA" w:rsidP="7CA12210">
      <w:pPr>
        <w:spacing w:after="0"/>
        <w:rPr>
          <w:rFonts w:ascii="Segoe UI" w:eastAsia="Times New Roman" w:hAnsi="Segoe UI" w:cs="Segoe UI"/>
          <w:color w:val="000000" w:themeColor="text1"/>
          <w:sz w:val="24"/>
          <w:szCs w:val="24"/>
        </w:rPr>
      </w:pPr>
      <w:r w:rsidRPr="00B70B0E">
        <w:rPr>
          <w:rFonts w:ascii="Segoe UI" w:hAnsi="Segoe UI" w:cs="Segoe UI"/>
          <w:color w:val="000000" w:themeColor="text1"/>
        </w:rPr>
        <w:br w:type="page"/>
      </w:r>
      <w:r w:rsidR="7CA12210" w:rsidRPr="00B70B0E">
        <w:rPr>
          <w:rFonts w:ascii="Segoe UI" w:eastAsia="Times New Roman" w:hAnsi="Segoe UI" w:cs="Segoe UI"/>
          <w:color w:val="000000" w:themeColor="text1"/>
          <w:sz w:val="24"/>
          <w:szCs w:val="24"/>
        </w:rPr>
        <w:lastRenderedPageBreak/>
        <w:t>Design Concerns Addressed:</w:t>
      </w:r>
    </w:p>
    <w:p w14:paraId="40F85F67" w14:textId="77777777" w:rsidR="00DA29D9" w:rsidRPr="00B70B0E" w:rsidRDefault="7CA12210" w:rsidP="7CA12210">
      <w:pPr>
        <w:numPr>
          <w:ilvl w:val="0"/>
          <w:numId w:val="13"/>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use their existing calendar application in conjunction with ours.</w:t>
      </w:r>
    </w:p>
    <w:p w14:paraId="1370C7EA" w14:textId="77777777"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68B21926" w14:textId="77777777"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137BA90A" w14:textId="77777777"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Testers should understand the processes associated to test all aspects of the product.</w:t>
      </w:r>
    </w:p>
    <w:p w14:paraId="4FE49700" w14:textId="6873D6AA"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68CDB042" w14:textId="77777777" w:rsidR="00E849CA" w:rsidRPr="00B70B0E" w:rsidRDefault="7CA12210" w:rsidP="7CA12210">
      <w:pPr>
        <w:pStyle w:val="Heading4"/>
        <w:spacing w:before="360" w:beforeAutospacing="0" w:after="240" w:afterAutospacing="0" w:line="300" w:lineRule="atLeast"/>
        <w:rPr>
          <w:rFonts w:ascii="Segoe UI" w:hAnsi="Segoe UI" w:cs="Segoe UI"/>
          <w:color w:val="000000" w:themeColor="text1"/>
        </w:rPr>
      </w:pPr>
      <w:bookmarkStart w:id="423" w:name="_3.2.4.0_Calendar_Integrations:"/>
      <w:bookmarkEnd w:id="423"/>
      <w:r w:rsidRPr="00B70B0E">
        <w:rPr>
          <w:rFonts w:ascii="Segoe UI" w:hAnsi="Segoe UI" w:cs="Segoe UI"/>
          <w:color w:val="000000" w:themeColor="text1"/>
        </w:rPr>
        <w:t>3.2.4.0 Calendar Integrations: Import Calendar</w:t>
      </w:r>
    </w:p>
    <w:tbl>
      <w:tblPr>
        <w:tblW w:w="13320" w:type="dxa"/>
        <w:tblCellMar>
          <w:top w:w="15" w:type="dxa"/>
          <w:left w:w="15" w:type="dxa"/>
          <w:bottom w:w="15" w:type="dxa"/>
          <w:right w:w="15" w:type="dxa"/>
        </w:tblCellMar>
        <w:tblLook w:val="04A0" w:firstRow="1" w:lastRow="0" w:firstColumn="1" w:lastColumn="0" w:noHBand="0" w:noVBand="1"/>
      </w:tblPr>
      <w:tblGrid>
        <w:gridCol w:w="2343"/>
        <w:gridCol w:w="10977"/>
      </w:tblGrid>
      <w:tr w:rsidR="00E849CA" w:rsidRPr="00B70B0E" w14:paraId="01A17A8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FB65C" w14:textId="77777777" w:rsidR="00E849CA"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3ADDB" w14:textId="77777777" w:rsidR="00E849CA"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E849CA" w:rsidRPr="00B70B0E" w14:paraId="427D325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E59FCD"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B1311F" w14:textId="77777777" w:rsidR="00E849CA" w:rsidRPr="00B70B0E" w:rsidRDefault="00E849CA" w:rsidP="00E849CA">
            <w:pPr>
              <w:keepNext/>
              <w:rPr>
                <w:rFonts w:ascii="Segoe UI" w:hAnsi="Segoe UI" w:cs="Segoe UI"/>
                <w:color w:val="000000" w:themeColor="text1"/>
              </w:rPr>
            </w:pPr>
            <w:r w:rsidRPr="00B70B0E">
              <w:rPr>
                <w:rFonts w:ascii="Segoe UI" w:hAnsi="Segoe UI" w:cs="Segoe UI"/>
                <w:noProof/>
              </w:rPr>
              <w:drawing>
                <wp:inline distT="0" distB="0" distL="0" distR="0" wp14:anchorId="0AEFB690" wp14:editId="3196CF39">
                  <wp:extent cx="6699553" cy="2511188"/>
                  <wp:effectExtent l="0" t="0" r="6350" b="3810"/>
                  <wp:docPr id="1869021532" name="picture" descr="https://github.com/MCLifeLeader/CS364/raw/master/SDD/resources/Cal_upload_mock.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6699553" cy="2511188"/>
                          </a:xfrm>
                          <a:prstGeom prst="rect">
                            <a:avLst/>
                          </a:prstGeom>
                        </pic:spPr>
                      </pic:pic>
                    </a:graphicData>
                  </a:graphic>
                </wp:inline>
              </w:drawing>
            </w:r>
          </w:p>
          <w:p w14:paraId="27B61A33" w14:textId="590F4365" w:rsidR="00E849CA" w:rsidRPr="00B70B0E" w:rsidRDefault="00E849CA" w:rsidP="7CA12210">
            <w:pPr>
              <w:pStyle w:val="Caption"/>
              <w:rPr>
                <w:rFonts w:ascii="Segoe UI" w:hAnsi="Segoe UI" w:cs="Segoe UI"/>
                <w:b/>
                <w:bCs/>
                <w:color w:val="000000" w:themeColor="text1"/>
              </w:rPr>
            </w:pPr>
            <w:bookmarkStart w:id="424" w:name="_Toc501044154"/>
            <w:bookmarkStart w:id="425" w:name="_Toc501046747"/>
            <w:bookmarkStart w:id="426" w:name="_Toc501050109"/>
            <w:bookmarkStart w:id="427" w:name="_Toc501053132"/>
            <w:bookmarkStart w:id="428" w:name="_Toc501053652"/>
            <w:bookmarkStart w:id="429" w:name="_Toc501051945"/>
            <w:bookmarkStart w:id="430" w:name="_Toc501049715"/>
            <w:bookmarkStart w:id="431" w:name="_Toc501142173"/>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22</w:t>
            </w:r>
            <w:r w:rsidRPr="00B70B0E">
              <w:rPr>
                <w:rFonts w:ascii="Segoe UI" w:hAnsi="Segoe UI" w:cs="Segoe UI"/>
              </w:rPr>
              <w:fldChar w:fldCharType="end"/>
            </w:r>
            <w:r w:rsidRPr="00B70B0E">
              <w:rPr>
                <w:rFonts w:ascii="Segoe UI" w:hAnsi="Segoe UI" w:cs="Segoe UI"/>
                <w:b/>
                <w:bCs/>
                <w:color w:val="000000" w:themeColor="text1"/>
              </w:rPr>
              <w:t>.a - Import Calendar Screen Mockup</w:t>
            </w:r>
            <w:bookmarkEnd w:id="424"/>
            <w:bookmarkEnd w:id="425"/>
            <w:bookmarkEnd w:id="426"/>
            <w:bookmarkEnd w:id="427"/>
            <w:bookmarkEnd w:id="428"/>
            <w:bookmarkEnd w:id="429"/>
            <w:bookmarkEnd w:id="430"/>
            <w:bookmarkEnd w:id="431"/>
          </w:p>
          <w:p w14:paraId="31F083CA" w14:textId="38A777F1" w:rsidR="00E849CA" w:rsidRPr="00B70B0E" w:rsidRDefault="00E849CA" w:rsidP="00E849CA">
            <w:pPr>
              <w:keepNext/>
              <w:rPr>
                <w:rFonts w:ascii="Segoe UI" w:hAnsi="Segoe UI" w:cs="Segoe UI"/>
                <w:color w:val="000000" w:themeColor="text1"/>
              </w:rPr>
            </w:pPr>
            <w:r w:rsidRPr="00B70B0E">
              <w:rPr>
                <w:rFonts w:ascii="Segoe UI" w:hAnsi="Segoe UI" w:cs="Segoe UI"/>
                <w:noProof/>
              </w:rPr>
              <w:lastRenderedPageBreak/>
              <w:drawing>
                <wp:inline distT="0" distB="0" distL="0" distR="0" wp14:anchorId="293B7394" wp14:editId="7B893F89">
                  <wp:extent cx="6590323" cy="2470245"/>
                  <wp:effectExtent l="0" t="0" r="1270" b="6350"/>
                  <wp:docPr id="506712992" name="picture" descr="https://github.com/MCLifeLeader/CS364/raw/master/SDD/resources/Cal_name_mock.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6590323" cy="2470245"/>
                          </a:xfrm>
                          <a:prstGeom prst="rect">
                            <a:avLst/>
                          </a:prstGeom>
                        </pic:spPr>
                      </pic:pic>
                    </a:graphicData>
                  </a:graphic>
                </wp:inline>
              </w:drawing>
            </w:r>
          </w:p>
          <w:p w14:paraId="46303565" w14:textId="3BB4810E" w:rsidR="00E849CA" w:rsidRPr="00B70B0E" w:rsidRDefault="00E849CA" w:rsidP="7CA12210">
            <w:pPr>
              <w:pStyle w:val="Caption"/>
              <w:rPr>
                <w:rFonts w:ascii="Segoe UI" w:hAnsi="Segoe UI" w:cs="Segoe UI"/>
                <w:b/>
                <w:bCs/>
                <w:color w:val="000000" w:themeColor="text1"/>
              </w:rPr>
            </w:pPr>
            <w:bookmarkStart w:id="432" w:name="_Toc501044155"/>
            <w:bookmarkStart w:id="433" w:name="_Toc501046748"/>
            <w:bookmarkStart w:id="434" w:name="_Toc501050110"/>
            <w:bookmarkStart w:id="435" w:name="_Toc501053133"/>
            <w:bookmarkStart w:id="436" w:name="_Toc501053653"/>
            <w:bookmarkStart w:id="437" w:name="_Toc501051946"/>
            <w:bookmarkStart w:id="438" w:name="_Toc501049716"/>
            <w:bookmarkStart w:id="439" w:name="_Toc501142174"/>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23</w:t>
            </w:r>
            <w:r w:rsidRPr="00B70B0E">
              <w:rPr>
                <w:rFonts w:ascii="Segoe UI" w:hAnsi="Segoe UI" w:cs="Segoe UI"/>
              </w:rPr>
              <w:fldChar w:fldCharType="end"/>
            </w:r>
            <w:r w:rsidRPr="00B70B0E">
              <w:rPr>
                <w:rFonts w:ascii="Segoe UI" w:hAnsi="Segoe UI" w:cs="Segoe UI"/>
                <w:b/>
                <w:bCs/>
                <w:color w:val="000000" w:themeColor="text1"/>
              </w:rPr>
              <w:t>.</w:t>
            </w:r>
            <w:r w:rsidR="00411523" w:rsidRPr="00B70B0E">
              <w:rPr>
                <w:rFonts w:ascii="Segoe UI" w:hAnsi="Segoe UI" w:cs="Segoe UI"/>
                <w:b/>
                <w:bCs/>
                <w:color w:val="000000" w:themeColor="text1"/>
              </w:rPr>
              <w:t>b</w:t>
            </w:r>
            <w:r w:rsidRPr="00B70B0E">
              <w:rPr>
                <w:rFonts w:ascii="Segoe UI" w:hAnsi="Segoe UI" w:cs="Segoe UI"/>
                <w:b/>
                <w:bCs/>
                <w:color w:val="000000" w:themeColor="text1"/>
              </w:rPr>
              <w:t xml:space="preserve"> - Import Calendar Screen Mockup</w:t>
            </w:r>
            <w:bookmarkEnd w:id="432"/>
            <w:bookmarkEnd w:id="433"/>
            <w:bookmarkEnd w:id="434"/>
            <w:bookmarkEnd w:id="435"/>
            <w:bookmarkEnd w:id="436"/>
            <w:bookmarkEnd w:id="437"/>
            <w:bookmarkEnd w:id="438"/>
            <w:bookmarkEnd w:id="439"/>
          </w:p>
        </w:tc>
      </w:tr>
      <w:tr w:rsidR="00E849CA" w:rsidRPr="00B70B0E" w14:paraId="2D95A40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09F60"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EFE11"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Third Party Calendar Integration</w:t>
            </w:r>
          </w:p>
        </w:tc>
      </w:tr>
      <w:tr w:rsidR="00E849CA" w:rsidRPr="00B70B0E" w14:paraId="3EE331F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C154F6"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4DB6"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Tyler Sorenson, Robert Nelson</w:t>
            </w:r>
          </w:p>
        </w:tc>
      </w:tr>
      <w:tr w:rsidR="00E849CA" w:rsidRPr="00B70B0E" w14:paraId="45E22E0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1558F"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C0D97" w14:textId="7C321831"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E849CA" w:rsidRPr="00B70B0E" w14:paraId="65097E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B8F2B"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801DF2"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users to connect other supporting calendars to have everything in one place, instead of having to get on multiple calendars to check different objectives.</w:t>
            </w:r>
          </w:p>
        </w:tc>
      </w:tr>
      <w:tr w:rsidR="00E849CA" w:rsidRPr="00B70B0E" w14:paraId="723BA8E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D30FA"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CABE8"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E849CA" w:rsidRPr="00B70B0E" w14:paraId="17288E8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CB02D9"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393EBD"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E849CA" w:rsidRPr="00B70B0E" w14:paraId="05D656C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E840"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9B3A33"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Portal has been brought up and configured.</w:t>
            </w:r>
          </w:p>
          <w:p w14:paraId="18491ACA"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has made an account for the Calendar application with a registered e-mail address. </w:t>
            </w:r>
          </w:p>
          <w:p w14:paraId="0B5ADB8A"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User has logged into the Calendar Portal. </w:t>
            </w:r>
          </w:p>
          <w:p w14:paraId="7A0AA7DA" w14:textId="3C11A104"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4. User has exported their third-party calendars using the standard iCalendar format.</w:t>
            </w:r>
          </w:p>
        </w:tc>
      </w:tr>
      <w:tr w:rsidR="00E849CA" w:rsidRPr="00B70B0E" w14:paraId="756C2C9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BB815"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33661B"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The user will be directed to upload their iCalendar File. </w:t>
            </w:r>
          </w:p>
          <w:p w14:paraId="3243AA74"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uploaded iCalendar will be verified. </w:t>
            </w:r>
          </w:p>
          <w:p w14:paraId="4014E3EA"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If an error is encountered with the iCalendar file the user will be prompted to verify file is correct and re-upload. </w:t>
            </w:r>
          </w:p>
          <w:p w14:paraId="4461C26A" w14:textId="29F89265"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4. Upon successful upload the user's events will be displayed in the calendar.</w:t>
            </w:r>
          </w:p>
        </w:tc>
      </w:tr>
      <w:tr w:rsidR="00E849CA" w:rsidRPr="00B70B0E" w14:paraId="765A18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F816D1"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27F8" w14:textId="284DED82" w:rsidR="00E849CA" w:rsidRPr="00B70B0E" w:rsidRDefault="00E849CA" w:rsidP="7CA12210">
            <w:pPr>
              <w:rPr>
                <w:rFonts w:ascii="Segoe UI" w:hAnsi="Segoe UI" w:cs="Segoe UI"/>
                <w:color w:val="000000" w:themeColor="text1"/>
              </w:rPr>
            </w:pPr>
            <w:r w:rsidRPr="00B70B0E">
              <w:rPr>
                <w:rFonts w:ascii="Segoe UI" w:hAnsi="Segoe UI" w:cs="Segoe UI"/>
                <w:color w:val="000000" w:themeColor="text1"/>
              </w:rPr>
              <w:t xml:space="preserve">1. Standard for iCalendar: </w:t>
            </w:r>
            <w:hyperlink r:id="rId49" w:history="1">
              <w:r w:rsidRPr="00B70B0E">
                <w:rPr>
                  <w:rStyle w:val="Hyperlink"/>
                  <w:rFonts w:ascii="Segoe UI" w:hAnsi="Segoe UI" w:cs="Segoe UI"/>
                </w:rPr>
                <w:t>https://tools.ietf.org/html/rfc5545</w:t>
              </w:r>
            </w:hyperlink>
            <w:r w:rsidR="00D46512" w:rsidRPr="00B70B0E">
              <w:rPr>
                <w:rFonts w:ascii="Segoe UI" w:hAnsi="Segoe UI" w:cs="Segoe UI"/>
              </w:rPr>
              <w:t xml:space="preserve"> </w:t>
            </w:r>
            <w:r w:rsidR="00D46512" w:rsidRPr="00B70B0E">
              <w:rPr>
                <w:rFonts w:ascii="Segoe UI" w:hAnsi="Segoe UI" w:cs="Segoe UI"/>
                <w:color w:val="000000" w:themeColor="text1"/>
              </w:rPr>
              <w:t xml:space="preserve"> </w:t>
            </w:r>
          </w:p>
        </w:tc>
      </w:tr>
      <w:tr w:rsidR="00E849CA" w:rsidRPr="00B70B0E" w14:paraId="3742F2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7D1E63"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3A7A3"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3.2.47-3.2.49</w:t>
            </w:r>
          </w:p>
        </w:tc>
      </w:tr>
      <w:tr w:rsidR="00E849CA" w:rsidRPr="00B70B0E" w14:paraId="021C07E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699378"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39EB3C" w14:textId="77777777" w:rsidR="006C1C36" w:rsidRPr="00B70B0E" w:rsidRDefault="7CA12210" w:rsidP="7CA12210">
            <w:pPr>
              <w:rPr>
                <w:rFonts w:ascii="Segoe UI" w:hAnsi="Segoe UI" w:cs="Segoe UI"/>
                <w:color w:val="000000" w:themeColor="text1"/>
              </w:rPr>
            </w:pPr>
            <w:r w:rsidRPr="00B70B0E">
              <w:rPr>
                <w:rFonts w:ascii="Segoe UI" w:hAnsi="Segoe UI" w:cs="Segoe UI"/>
                <w:color w:val="000000" w:themeColor="text1"/>
              </w:rPr>
              <w:t>1. Supported third party calendar applications include:</w:t>
            </w:r>
            <w:r w:rsidR="00E849CA" w:rsidRPr="00B70B0E">
              <w:rPr>
                <w:rFonts w:ascii="Segoe UI" w:hAnsi="Segoe UI" w:cs="Segoe UI"/>
              </w:rPr>
              <w:br/>
            </w:r>
            <w:r w:rsidRPr="00B70B0E">
              <w:rPr>
                <w:rFonts w:ascii="Segoe UI" w:hAnsi="Segoe UI" w:cs="Segoe UI"/>
                <w:color w:val="000000" w:themeColor="text1"/>
              </w:rPr>
              <w:t xml:space="preserve">a. Google Calendar </w:t>
            </w:r>
            <w:r w:rsidR="00E849CA" w:rsidRPr="00B70B0E">
              <w:rPr>
                <w:rFonts w:ascii="Segoe UI" w:hAnsi="Segoe UI" w:cs="Segoe UI"/>
              </w:rPr>
              <w:br/>
            </w:r>
            <w:r w:rsidRPr="00B70B0E">
              <w:rPr>
                <w:rFonts w:ascii="Segoe UI" w:hAnsi="Segoe UI" w:cs="Segoe UI"/>
                <w:color w:val="000000" w:themeColor="text1"/>
              </w:rPr>
              <w:t xml:space="preserve">b. Apple Calendar </w:t>
            </w:r>
            <w:r w:rsidR="00E849CA" w:rsidRPr="00B70B0E">
              <w:rPr>
                <w:rFonts w:ascii="Segoe UI" w:hAnsi="Segoe UI" w:cs="Segoe UI"/>
              </w:rPr>
              <w:br/>
            </w:r>
            <w:r w:rsidRPr="00B70B0E">
              <w:rPr>
                <w:rFonts w:ascii="Segoe UI" w:hAnsi="Segoe UI" w:cs="Segoe UI"/>
                <w:color w:val="000000" w:themeColor="text1"/>
              </w:rPr>
              <w:t xml:space="preserve">c. Outlook Calendar </w:t>
            </w:r>
            <w:r w:rsidR="00E849CA" w:rsidRPr="00B70B0E">
              <w:rPr>
                <w:rFonts w:ascii="Segoe UI" w:hAnsi="Segoe UI" w:cs="Segoe UI"/>
              </w:rPr>
              <w:br/>
            </w:r>
            <w:r w:rsidRPr="00B70B0E">
              <w:rPr>
                <w:rFonts w:ascii="Segoe UI" w:hAnsi="Segoe UI" w:cs="Segoe UI"/>
                <w:color w:val="000000" w:themeColor="text1"/>
              </w:rPr>
              <w:t xml:space="preserve">d. Any calendar that supports exporting an iCalendar file </w:t>
            </w:r>
          </w:p>
          <w:p w14:paraId="534B12C6" w14:textId="269A0EE3"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Importing iCalendar </w:t>
            </w:r>
            <w:r w:rsidR="00E849CA" w:rsidRPr="00B70B0E">
              <w:rPr>
                <w:rFonts w:ascii="Segoe UI" w:hAnsi="Segoe UI" w:cs="Segoe UI"/>
              </w:rPr>
              <w:br/>
            </w:r>
            <w:r w:rsidRPr="00B70B0E">
              <w:rPr>
                <w:rFonts w:ascii="Segoe UI" w:hAnsi="Segoe UI" w:cs="Segoe UI"/>
                <w:color w:val="000000" w:themeColor="text1"/>
              </w:rPr>
              <w:t xml:space="preserve">a. The user will click import on the calendar page. </w:t>
            </w:r>
            <w:r w:rsidR="00E849CA" w:rsidRPr="00B70B0E">
              <w:rPr>
                <w:rFonts w:ascii="Segoe UI" w:hAnsi="Segoe UI" w:cs="Segoe UI"/>
              </w:rPr>
              <w:br/>
            </w:r>
            <w:r w:rsidRPr="00B70B0E">
              <w:rPr>
                <w:rFonts w:ascii="Segoe UI" w:hAnsi="Segoe UI" w:cs="Segoe UI"/>
                <w:color w:val="000000" w:themeColor="text1"/>
              </w:rPr>
              <w:t xml:space="preserve">b. The user will be prompted to select their iCalendar file that conforms to the IETF (Internet Engineering Task Force) </w:t>
            </w:r>
            <w:r w:rsidRPr="00B70B0E">
              <w:rPr>
                <w:rFonts w:ascii="Segoe UI" w:hAnsi="Segoe UI" w:cs="Segoe UI"/>
                <w:color w:val="000000" w:themeColor="text1"/>
              </w:rPr>
              <w:lastRenderedPageBreak/>
              <w:t xml:space="preserve">standard. </w:t>
            </w:r>
            <w:r w:rsidR="00E849CA" w:rsidRPr="00B70B0E">
              <w:rPr>
                <w:rFonts w:ascii="Segoe UI" w:hAnsi="Segoe UI" w:cs="Segoe UI"/>
              </w:rPr>
              <w:br/>
            </w:r>
            <w:r w:rsidRPr="00B70B0E">
              <w:rPr>
                <w:rFonts w:ascii="Segoe UI" w:hAnsi="Segoe UI" w:cs="Segoe UI"/>
                <w:color w:val="000000" w:themeColor="text1"/>
              </w:rPr>
              <w:t xml:space="preserve">c. The user will select their exported iCalendar file. </w:t>
            </w:r>
            <w:r w:rsidR="00E849CA" w:rsidRPr="00B70B0E">
              <w:rPr>
                <w:rFonts w:ascii="Segoe UI" w:hAnsi="Segoe UI" w:cs="Segoe UI"/>
              </w:rPr>
              <w:br/>
            </w:r>
            <w:r w:rsidRPr="00B70B0E">
              <w:rPr>
                <w:rFonts w:ascii="Segoe UI" w:hAnsi="Segoe UI" w:cs="Segoe UI"/>
                <w:color w:val="000000" w:themeColor="text1"/>
              </w:rPr>
              <w:t xml:space="preserve">d. The import function will attempt to import the iCalendar. </w:t>
            </w:r>
            <w:r w:rsidR="00E849CA" w:rsidRPr="00B70B0E">
              <w:rPr>
                <w:rFonts w:ascii="Segoe UI" w:hAnsi="Segoe UI" w:cs="Segoe UI"/>
              </w:rPr>
              <w:br/>
            </w:r>
            <w:r w:rsidRPr="00B70B0E">
              <w:rPr>
                <w:rFonts w:ascii="Segoe UI" w:hAnsi="Segoe UI" w:cs="Segoe UI"/>
                <w:color w:val="000000" w:themeColor="text1"/>
              </w:rPr>
              <w:t xml:space="preserve">e. If successful, the events will be added to the user's calendar. </w:t>
            </w:r>
            <w:r w:rsidR="00E849CA" w:rsidRPr="00B70B0E">
              <w:rPr>
                <w:rFonts w:ascii="Segoe UI" w:hAnsi="Segoe UI" w:cs="Segoe UI"/>
              </w:rPr>
              <w:br/>
            </w:r>
            <w:r w:rsidRPr="00B70B0E">
              <w:rPr>
                <w:rFonts w:ascii="Segoe UI" w:hAnsi="Segoe UI" w:cs="Segoe UI"/>
                <w:color w:val="000000" w:themeColor="text1"/>
              </w:rPr>
              <w:t>f. If the file is corrupt or in an unexpected format, an error message will be displayed indicating such, and no events will be imported.</w:t>
            </w:r>
          </w:p>
        </w:tc>
      </w:tr>
    </w:tbl>
    <w:p w14:paraId="60943801" w14:textId="77777777" w:rsidR="00F959CC" w:rsidRPr="00B70B0E" w:rsidRDefault="00E849CA" w:rsidP="00E849CA">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 xml:space="preserve"> </w:t>
      </w:r>
    </w:p>
    <w:p w14:paraId="675D2ADC" w14:textId="77777777" w:rsidR="00F959CC" w:rsidRPr="00B70B0E" w:rsidRDefault="00F959CC">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30E3D834" w14:textId="31355DD3" w:rsidR="005B6159" w:rsidRPr="00B70B0E" w:rsidRDefault="7CA12210" w:rsidP="7CA12210">
      <w:pPr>
        <w:pStyle w:val="Heading4"/>
        <w:spacing w:before="360" w:beforeAutospacing="0" w:after="240" w:afterAutospacing="0"/>
        <w:rPr>
          <w:rFonts w:ascii="Segoe UI" w:hAnsi="Segoe UI" w:cs="Segoe UI"/>
          <w:color w:val="000000" w:themeColor="text1"/>
        </w:rPr>
      </w:pPr>
      <w:bookmarkStart w:id="440" w:name="_3.2.4.1_Calendar_Integrations"/>
      <w:bookmarkEnd w:id="440"/>
      <w:r w:rsidRPr="00B70B0E">
        <w:rPr>
          <w:rFonts w:ascii="Segoe UI" w:hAnsi="Segoe UI" w:cs="Segoe UI"/>
          <w:color w:val="000000" w:themeColor="text1"/>
        </w:rPr>
        <w:lastRenderedPageBreak/>
        <w:t>3.2.4.1 Calendar Integrations Export Calendar</w:t>
      </w:r>
    </w:p>
    <w:tbl>
      <w:tblPr>
        <w:tblW w:w="13320" w:type="dxa"/>
        <w:tblCellMar>
          <w:top w:w="15" w:type="dxa"/>
          <w:left w:w="15" w:type="dxa"/>
          <w:bottom w:w="15" w:type="dxa"/>
          <w:right w:w="15" w:type="dxa"/>
        </w:tblCellMar>
        <w:tblLook w:val="04A0" w:firstRow="1" w:lastRow="0" w:firstColumn="1" w:lastColumn="0" w:noHBand="0" w:noVBand="1"/>
      </w:tblPr>
      <w:tblGrid>
        <w:gridCol w:w="3356"/>
        <w:gridCol w:w="9964"/>
      </w:tblGrid>
      <w:tr w:rsidR="005B6159" w:rsidRPr="00B70B0E" w14:paraId="76DA709E"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9FD43" w14:textId="77777777" w:rsidR="005B615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B9EC" w14:textId="77777777" w:rsidR="005B615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5B6159" w:rsidRPr="00B70B0E" w14:paraId="60861D6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1F4E17"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9E68F0" w14:textId="77777777" w:rsidR="0053502D" w:rsidRPr="00B70B0E" w:rsidRDefault="006438EE" w:rsidP="0053502D">
            <w:pPr>
              <w:keepNext/>
              <w:rPr>
                <w:rFonts w:ascii="Segoe UI" w:hAnsi="Segoe UI" w:cs="Segoe UI"/>
              </w:rPr>
            </w:pPr>
            <w:r w:rsidRPr="00B70B0E">
              <w:rPr>
                <w:rFonts w:ascii="Segoe UI" w:hAnsi="Segoe UI" w:cs="Segoe UI"/>
                <w:noProof/>
              </w:rPr>
              <w:drawing>
                <wp:inline distT="0" distB="0" distL="0" distR="0" wp14:anchorId="0BD407AD" wp14:editId="609D64C6">
                  <wp:extent cx="4480560" cy="3214525"/>
                  <wp:effectExtent l="0" t="0" r="0" b="5080"/>
                  <wp:docPr id="390193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0560" cy="3214525"/>
                          </a:xfrm>
                          <a:prstGeom prst="rect">
                            <a:avLst/>
                          </a:prstGeom>
                        </pic:spPr>
                      </pic:pic>
                    </a:graphicData>
                  </a:graphic>
                </wp:inline>
              </w:drawing>
            </w:r>
          </w:p>
          <w:p w14:paraId="0D03A964" w14:textId="0013AFA9" w:rsidR="005B6159" w:rsidRPr="00B70B0E" w:rsidRDefault="0053502D" w:rsidP="7CA12210">
            <w:pPr>
              <w:pStyle w:val="Caption"/>
              <w:rPr>
                <w:rFonts w:ascii="Segoe UI" w:hAnsi="Segoe UI" w:cs="Segoe UI"/>
                <w:b/>
                <w:bCs/>
                <w:color w:val="000000" w:themeColor="text1"/>
              </w:rPr>
            </w:pPr>
            <w:bookmarkStart w:id="441" w:name="_Toc501053134"/>
            <w:bookmarkStart w:id="442" w:name="_Toc501053654"/>
            <w:bookmarkStart w:id="443" w:name="_Toc501051947"/>
            <w:bookmarkStart w:id="444" w:name="_Toc501049717"/>
            <w:bookmarkStart w:id="445" w:name="_Toc501142175"/>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24</w:t>
            </w:r>
            <w:r w:rsidRPr="00B70B0E">
              <w:rPr>
                <w:rFonts w:ascii="Segoe UI" w:hAnsi="Segoe UI" w:cs="Segoe UI"/>
              </w:rPr>
              <w:fldChar w:fldCharType="end"/>
            </w:r>
            <w:r w:rsidRPr="00B70B0E">
              <w:rPr>
                <w:rFonts w:ascii="Segoe UI" w:hAnsi="Segoe UI" w:cs="Segoe UI"/>
                <w:b/>
                <w:bCs/>
              </w:rPr>
              <w:t xml:space="preserve"> - Calendar Integrations Export Calendar Mockup</w:t>
            </w:r>
            <w:bookmarkEnd w:id="441"/>
            <w:bookmarkEnd w:id="442"/>
            <w:bookmarkEnd w:id="443"/>
            <w:bookmarkEnd w:id="444"/>
            <w:bookmarkEnd w:id="445"/>
          </w:p>
        </w:tc>
      </w:tr>
      <w:tr w:rsidR="005B6159" w:rsidRPr="00B70B0E" w14:paraId="421E9AF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385A3" w14:textId="77777777" w:rsidR="005B6159"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A8A0B"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Export Calendar</w:t>
            </w:r>
          </w:p>
        </w:tc>
      </w:tr>
      <w:tr w:rsidR="005B6159" w:rsidRPr="00B70B0E" w14:paraId="4B2AC22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AEC50"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B88DF5"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Tyler Sorenson, Robert Nelson</w:t>
            </w:r>
          </w:p>
        </w:tc>
      </w:tr>
      <w:tr w:rsidR="005B6159" w:rsidRPr="00B70B0E" w14:paraId="6507A7E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62276"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4E4BA" w14:textId="38A410A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5B6159" w:rsidRPr="00B70B0E" w14:paraId="3EDEEE8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C25908"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E869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export the calendar to work with other supporting calendars.</w:t>
            </w:r>
          </w:p>
        </w:tc>
      </w:tr>
      <w:tr w:rsidR="005B6159" w:rsidRPr="00B70B0E" w14:paraId="06002E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0B0EB"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FE9F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5B6159" w:rsidRPr="00B70B0E" w14:paraId="130D39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0242B"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7852C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5B6159" w:rsidRPr="00B70B0E" w14:paraId="7A948AB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FB6FF"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9A622" w14:textId="77777777" w:rsidR="00502FD8"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Portal has been brought up and configured.</w:t>
            </w:r>
          </w:p>
          <w:p w14:paraId="22761818" w14:textId="77777777" w:rsidR="00502FD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has made an account for the Calendar application with a registered e-mail address. </w:t>
            </w:r>
          </w:p>
          <w:p w14:paraId="5BFC56A3" w14:textId="3A10681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3. User has logged into the Calendar Portal.</w:t>
            </w:r>
          </w:p>
        </w:tc>
      </w:tr>
      <w:tr w:rsidR="005B6159" w:rsidRPr="00B70B0E" w14:paraId="103E540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9BB1EE"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5CAB6"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The user will download the calendar's events using the iCalendar format conforming to the IETF iCalendar standard.</w:t>
            </w:r>
          </w:p>
        </w:tc>
      </w:tr>
      <w:tr w:rsidR="005B6159" w:rsidRPr="00B70B0E" w14:paraId="3392996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A54F4"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09FF43" w14:textId="2FD2287B"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Standard for iCalendar: </w:t>
            </w:r>
            <w:hyperlink r:id="rId51">
              <w:r w:rsidRPr="00B70B0E">
                <w:rPr>
                  <w:rStyle w:val="Hyperlink"/>
                  <w:rFonts w:ascii="Segoe UI" w:hAnsi="Segoe UI" w:cs="Segoe UI"/>
                </w:rPr>
                <w:t>https://tools.ietf.org/html/rfc5545</w:t>
              </w:r>
            </w:hyperlink>
            <w:r w:rsidRPr="00B70B0E">
              <w:rPr>
                <w:rFonts w:ascii="Segoe UI" w:hAnsi="Segoe UI" w:cs="Segoe UI"/>
                <w:color w:val="000000" w:themeColor="text1"/>
              </w:rPr>
              <w:t xml:space="preserve"> </w:t>
            </w:r>
          </w:p>
        </w:tc>
      </w:tr>
      <w:tr w:rsidR="005B6159" w:rsidRPr="00B70B0E" w14:paraId="628CC48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13421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DBE929"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3.2.47-3.2.49</w:t>
            </w:r>
          </w:p>
        </w:tc>
      </w:tr>
      <w:tr w:rsidR="005B6159" w:rsidRPr="00B70B0E" w14:paraId="79A2F0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5D3C66"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06AD0" w14:textId="77777777" w:rsidR="00502FD8" w:rsidRPr="00B70B0E" w:rsidRDefault="7CA12210" w:rsidP="7CA12210">
            <w:pPr>
              <w:rPr>
                <w:rFonts w:ascii="Segoe UI" w:hAnsi="Segoe UI" w:cs="Segoe UI"/>
                <w:color w:val="000000" w:themeColor="text1"/>
              </w:rPr>
            </w:pPr>
            <w:r w:rsidRPr="00B70B0E">
              <w:rPr>
                <w:rFonts w:ascii="Segoe UI" w:hAnsi="Segoe UI" w:cs="Segoe UI"/>
                <w:color w:val="000000" w:themeColor="text1"/>
              </w:rPr>
              <w:t>1. Supported third party calendar applications include:</w:t>
            </w:r>
            <w:r w:rsidR="005B6159" w:rsidRPr="00B70B0E">
              <w:rPr>
                <w:rFonts w:ascii="Segoe UI" w:hAnsi="Segoe UI" w:cs="Segoe UI"/>
              </w:rPr>
              <w:br/>
            </w:r>
            <w:r w:rsidRPr="00B70B0E">
              <w:rPr>
                <w:rFonts w:ascii="Segoe UI" w:hAnsi="Segoe UI" w:cs="Segoe UI"/>
                <w:color w:val="000000" w:themeColor="text1"/>
              </w:rPr>
              <w:t xml:space="preserve">a. Google Calendar </w:t>
            </w:r>
            <w:r w:rsidR="005B6159" w:rsidRPr="00B70B0E">
              <w:rPr>
                <w:rFonts w:ascii="Segoe UI" w:hAnsi="Segoe UI" w:cs="Segoe UI"/>
              </w:rPr>
              <w:br/>
            </w:r>
            <w:r w:rsidRPr="00B70B0E">
              <w:rPr>
                <w:rFonts w:ascii="Segoe UI" w:hAnsi="Segoe UI" w:cs="Segoe UI"/>
                <w:color w:val="000000" w:themeColor="text1"/>
              </w:rPr>
              <w:t xml:space="preserve">b. Apple Calendar </w:t>
            </w:r>
            <w:r w:rsidR="005B6159" w:rsidRPr="00B70B0E">
              <w:rPr>
                <w:rFonts w:ascii="Segoe UI" w:hAnsi="Segoe UI" w:cs="Segoe UI"/>
              </w:rPr>
              <w:br/>
            </w:r>
            <w:r w:rsidRPr="00B70B0E">
              <w:rPr>
                <w:rFonts w:ascii="Segoe UI" w:hAnsi="Segoe UI" w:cs="Segoe UI"/>
                <w:color w:val="000000" w:themeColor="text1"/>
              </w:rPr>
              <w:t xml:space="preserve">c. Outlook Calendar </w:t>
            </w:r>
            <w:r w:rsidR="005B6159" w:rsidRPr="00B70B0E">
              <w:rPr>
                <w:rFonts w:ascii="Segoe UI" w:hAnsi="Segoe UI" w:cs="Segoe UI"/>
              </w:rPr>
              <w:br/>
            </w:r>
            <w:r w:rsidRPr="00B70B0E">
              <w:rPr>
                <w:rFonts w:ascii="Segoe UI" w:hAnsi="Segoe UI" w:cs="Segoe UI"/>
                <w:color w:val="000000" w:themeColor="text1"/>
              </w:rPr>
              <w:t xml:space="preserve">d. Any calendar that supports importing an iCalendar file </w:t>
            </w:r>
          </w:p>
          <w:p w14:paraId="0CE2F378" w14:textId="1CCF0A72"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Exporting iCalendar </w:t>
            </w:r>
            <w:r w:rsidR="005B6159" w:rsidRPr="00B70B0E">
              <w:rPr>
                <w:rFonts w:ascii="Segoe UI" w:hAnsi="Segoe UI" w:cs="Segoe UI"/>
              </w:rPr>
              <w:br/>
            </w:r>
            <w:r w:rsidRPr="00B70B0E">
              <w:rPr>
                <w:rFonts w:ascii="Segoe UI" w:hAnsi="Segoe UI" w:cs="Segoe UI"/>
                <w:color w:val="000000" w:themeColor="text1"/>
              </w:rPr>
              <w:t xml:space="preserve">a. The user will click export on the calendar page. </w:t>
            </w:r>
            <w:r w:rsidR="005B6159" w:rsidRPr="00B70B0E">
              <w:rPr>
                <w:rFonts w:ascii="Segoe UI" w:hAnsi="Segoe UI" w:cs="Segoe UI"/>
              </w:rPr>
              <w:br/>
            </w:r>
            <w:r w:rsidRPr="00B70B0E">
              <w:rPr>
                <w:rFonts w:ascii="Segoe UI" w:hAnsi="Segoe UI" w:cs="Segoe UI"/>
                <w:color w:val="000000" w:themeColor="text1"/>
              </w:rPr>
              <w:t xml:space="preserve">b. The system will create an iCalendar file. </w:t>
            </w:r>
            <w:r w:rsidR="005B6159" w:rsidRPr="00B70B0E">
              <w:rPr>
                <w:rFonts w:ascii="Segoe UI" w:hAnsi="Segoe UI" w:cs="Segoe UI"/>
              </w:rPr>
              <w:br/>
            </w:r>
            <w:r w:rsidRPr="00B70B0E">
              <w:rPr>
                <w:rFonts w:ascii="Segoe UI" w:hAnsi="Segoe UI" w:cs="Segoe UI"/>
                <w:color w:val="000000" w:themeColor="text1"/>
              </w:rPr>
              <w:t xml:space="preserve">c. The iCalendar file will attempt to be downloaded. </w:t>
            </w:r>
            <w:r w:rsidR="005B6159" w:rsidRPr="00B70B0E">
              <w:rPr>
                <w:rFonts w:ascii="Segoe UI" w:hAnsi="Segoe UI" w:cs="Segoe UI"/>
              </w:rPr>
              <w:br/>
            </w:r>
            <w:r w:rsidRPr="00B70B0E">
              <w:rPr>
                <w:rFonts w:ascii="Segoe UI" w:hAnsi="Segoe UI" w:cs="Segoe UI"/>
                <w:color w:val="000000" w:themeColor="text1"/>
              </w:rPr>
              <w:lastRenderedPageBreak/>
              <w:t>d. The iCalendar file may then be imported into the supported third-party calendar applications by the user.</w:t>
            </w:r>
          </w:p>
        </w:tc>
      </w:tr>
    </w:tbl>
    <w:p w14:paraId="0A8B3636" w14:textId="0D8093BB" w:rsidR="397D7AB1" w:rsidRPr="00B70B0E" w:rsidRDefault="397D7AB1">
      <w:pPr>
        <w:rPr>
          <w:rFonts w:ascii="Segoe UI" w:hAnsi="Segoe UI" w:cs="Segoe UI"/>
          <w:color w:val="000000" w:themeColor="text1"/>
        </w:rPr>
      </w:pPr>
      <w:r w:rsidRPr="00B70B0E">
        <w:rPr>
          <w:rFonts w:ascii="Segoe UI" w:hAnsi="Segoe UI" w:cs="Segoe UI"/>
          <w:color w:val="000000" w:themeColor="text1"/>
        </w:rPr>
        <w:lastRenderedPageBreak/>
        <w:br w:type="page"/>
      </w:r>
    </w:p>
    <w:p w14:paraId="4455BC84" w14:textId="77777777" w:rsidR="00D40749" w:rsidRPr="00B70B0E"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446" w:name="_3.2.5_User_Profile"/>
      <w:bookmarkStart w:id="447" w:name="_Toc501044187"/>
      <w:bookmarkStart w:id="448" w:name="_Toc501046781"/>
      <w:bookmarkStart w:id="449" w:name="_Toc501050143"/>
      <w:bookmarkStart w:id="450" w:name="_Toc501053175"/>
      <w:bookmarkStart w:id="451" w:name="_Toc501053695"/>
      <w:bookmarkStart w:id="452" w:name="_Toc501051988"/>
      <w:bookmarkStart w:id="453" w:name="_Toc501049758"/>
      <w:bookmarkStart w:id="454" w:name="_Toc501141998"/>
      <w:bookmarkEnd w:id="446"/>
      <w:r w:rsidRPr="00B70B0E">
        <w:rPr>
          <w:rFonts w:ascii="Segoe UI" w:hAnsi="Segoe UI" w:cs="Segoe UI"/>
          <w:color w:val="000000" w:themeColor="text1"/>
        </w:rPr>
        <w:lastRenderedPageBreak/>
        <w:t xml:space="preserve">3.2.5 User Profile </w:t>
      </w:r>
      <w:r w:rsidRPr="00B70B0E">
        <w:rPr>
          <w:rFonts w:ascii="Segoe UI" w:hAnsi="Segoe UI" w:cs="Segoe UI"/>
          <w:color w:val="000000" w:themeColor="text1"/>
          <w:sz w:val="30"/>
          <w:szCs w:val="30"/>
        </w:rPr>
        <w:t>Settings</w:t>
      </w:r>
      <w:bookmarkEnd w:id="447"/>
      <w:bookmarkEnd w:id="448"/>
      <w:bookmarkEnd w:id="449"/>
      <w:bookmarkEnd w:id="450"/>
      <w:bookmarkEnd w:id="451"/>
      <w:bookmarkEnd w:id="452"/>
      <w:bookmarkEnd w:id="453"/>
      <w:bookmarkEnd w:id="454"/>
    </w:p>
    <w:p w14:paraId="772B1D5A" w14:textId="77777777" w:rsidR="00D40749" w:rsidRPr="00B70B0E" w:rsidRDefault="00D40749" w:rsidP="00D40749">
      <w:pPr>
        <w:keepNext/>
        <w:spacing w:after="240" w:line="240" w:lineRule="auto"/>
        <w:rPr>
          <w:rFonts w:ascii="Segoe UI" w:hAnsi="Segoe UI" w:cs="Segoe UI"/>
          <w:color w:val="000000" w:themeColor="text1"/>
        </w:rPr>
      </w:pPr>
      <w:r w:rsidRPr="00B70B0E">
        <w:rPr>
          <w:rFonts w:ascii="Segoe UI" w:hAnsi="Segoe UI" w:cs="Segoe UI"/>
          <w:noProof/>
        </w:rPr>
        <w:drawing>
          <wp:inline distT="0" distB="0" distL="0" distR="0" wp14:anchorId="69E95B1A" wp14:editId="7EC13D77">
            <wp:extent cx="8909479" cy="4021255"/>
            <wp:effectExtent l="0" t="0" r="6350" b="0"/>
            <wp:docPr id="770245053" name="picture">
              <a:hlinkClick xmlns:a="http://schemas.openxmlformats.org/drawingml/2006/main" r:id="rId52" invalidUrl="https://github.com/MCLifeLeader/CS364/blob/master/SDD/resources/UML_Communication/User Profile Settings UML Communication Diagram.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8909479" cy="4021255"/>
                    </a:xfrm>
                    <a:prstGeom prst="rect">
                      <a:avLst/>
                    </a:prstGeom>
                  </pic:spPr>
                </pic:pic>
              </a:graphicData>
            </a:graphic>
          </wp:inline>
        </w:drawing>
      </w:r>
    </w:p>
    <w:p w14:paraId="282DEDCB" w14:textId="70258D5A" w:rsidR="00D40749" w:rsidRPr="00B70B0E" w:rsidRDefault="00D40749" w:rsidP="7CA12210">
      <w:pPr>
        <w:pStyle w:val="Caption"/>
        <w:rPr>
          <w:rFonts w:ascii="Segoe UI" w:eastAsia="Times New Roman" w:hAnsi="Segoe UI" w:cs="Segoe UI"/>
          <w:b/>
          <w:bCs/>
          <w:color w:val="000000" w:themeColor="text1"/>
          <w:sz w:val="24"/>
          <w:szCs w:val="24"/>
        </w:rPr>
      </w:pPr>
      <w:bookmarkStart w:id="455" w:name="_Toc501008178"/>
      <w:bookmarkStart w:id="456" w:name="_Toc501044156"/>
      <w:bookmarkStart w:id="457" w:name="_Toc501046749"/>
      <w:bookmarkStart w:id="458" w:name="_Toc501050111"/>
      <w:bookmarkStart w:id="459" w:name="_Toc501053135"/>
      <w:bookmarkStart w:id="460" w:name="_Toc501053655"/>
      <w:bookmarkStart w:id="461" w:name="_Toc501051948"/>
      <w:bookmarkStart w:id="462" w:name="_Toc501049718"/>
      <w:bookmarkStart w:id="463" w:name="_Toc501142176"/>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25</w:t>
      </w:r>
      <w:r w:rsidRPr="00B70B0E">
        <w:rPr>
          <w:rFonts w:ascii="Segoe UI" w:hAnsi="Segoe UI" w:cs="Segoe UI"/>
        </w:rPr>
        <w:fldChar w:fldCharType="end"/>
      </w:r>
      <w:r w:rsidRPr="00B70B0E">
        <w:rPr>
          <w:rFonts w:ascii="Segoe UI" w:hAnsi="Segoe UI" w:cs="Segoe UI"/>
          <w:b/>
          <w:bCs/>
          <w:color w:val="000000" w:themeColor="text1"/>
        </w:rPr>
        <w:t xml:space="preserve"> - User Profile Settings diagram</w:t>
      </w:r>
      <w:bookmarkEnd w:id="455"/>
      <w:bookmarkEnd w:id="456"/>
      <w:bookmarkEnd w:id="457"/>
      <w:bookmarkEnd w:id="458"/>
      <w:bookmarkEnd w:id="459"/>
      <w:bookmarkEnd w:id="460"/>
      <w:bookmarkEnd w:id="461"/>
      <w:bookmarkEnd w:id="462"/>
      <w:bookmarkEnd w:id="463"/>
    </w:p>
    <w:p w14:paraId="0508566C" w14:textId="77777777" w:rsidR="00D40749"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Design Concerns Addressed:</w:t>
      </w:r>
    </w:p>
    <w:p w14:paraId="2BE82043" w14:textId="77777777" w:rsidR="00D40749" w:rsidRPr="00B70B0E" w:rsidRDefault="7CA12210" w:rsidP="7CA12210">
      <w:pPr>
        <w:numPr>
          <w:ilvl w:val="0"/>
          <w:numId w:val="17"/>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change settings according to their preference.</w:t>
      </w:r>
    </w:p>
    <w:p w14:paraId="032A7892"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0F601E6E"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757C2DF0"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Testers should understand the processes associated to test all aspects of the product.</w:t>
      </w:r>
    </w:p>
    <w:p w14:paraId="37FB4813"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7D20CB41" w14:textId="77777777" w:rsidR="00D40749" w:rsidRPr="00B70B0E" w:rsidRDefault="00D40749">
      <w:pP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br w:type="page"/>
      </w:r>
    </w:p>
    <w:p w14:paraId="3E08CC5B" w14:textId="4375112D" w:rsidR="00D40749" w:rsidRPr="00B70B0E" w:rsidRDefault="7CA12210" w:rsidP="7CA12210">
      <w:pPr>
        <w:spacing w:before="360" w:after="240" w:line="300" w:lineRule="atLeast"/>
        <w:outlineLvl w:val="3"/>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lastRenderedPageBreak/>
        <w:t>3.2.5.0 User Profile Settings: Load Settings Page</w:t>
      </w:r>
    </w:p>
    <w:tbl>
      <w:tblPr>
        <w:tblW w:w="13320" w:type="dxa"/>
        <w:tblCellMar>
          <w:top w:w="15" w:type="dxa"/>
          <w:left w:w="15" w:type="dxa"/>
          <w:bottom w:w="15" w:type="dxa"/>
          <w:right w:w="15" w:type="dxa"/>
        </w:tblCellMar>
        <w:tblLook w:val="04A0" w:firstRow="1" w:lastRow="0" w:firstColumn="1" w:lastColumn="0" w:noHBand="0" w:noVBand="1"/>
      </w:tblPr>
      <w:tblGrid>
        <w:gridCol w:w="3187"/>
        <w:gridCol w:w="10133"/>
      </w:tblGrid>
      <w:tr w:rsidR="00D40749" w:rsidRPr="00B70B0E" w14:paraId="309BCA75"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49586" w14:textId="77777777" w:rsidR="00D40749"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9270C" w14:textId="77777777" w:rsidR="00D40749"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D40749" w:rsidRPr="00B70B0E" w14:paraId="2CDCF75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B2AED6"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EA3E79" w14:textId="77777777" w:rsidR="00A80A28" w:rsidRPr="00B70B0E" w:rsidRDefault="00D40749" w:rsidP="00A80A28">
            <w:pPr>
              <w:keepNext/>
              <w:spacing w:after="0" w:line="240" w:lineRule="auto"/>
              <w:rPr>
                <w:rFonts w:ascii="Segoe UI" w:hAnsi="Segoe UI" w:cs="Segoe UI"/>
              </w:rPr>
            </w:pPr>
            <w:r w:rsidRPr="00B70B0E">
              <w:rPr>
                <w:rFonts w:ascii="Segoe UI" w:hAnsi="Segoe UI" w:cs="Segoe UI"/>
                <w:noProof/>
              </w:rPr>
              <w:drawing>
                <wp:inline distT="0" distB="0" distL="0" distR="0" wp14:anchorId="3858DE52" wp14:editId="448D9C83">
                  <wp:extent cx="4872353" cy="3657600"/>
                  <wp:effectExtent l="0" t="0" r="4445" b="0"/>
                  <wp:docPr id="1798220386" name="picture" descr="https://github.com/MCLifeLeader/CS364/raw/master/SDD/resources/3.2.2.0.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8EA3AC2" w14:textId="7EF2ADDB" w:rsidR="00D40749" w:rsidRPr="00B70B0E" w:rsidRDefault="00A80A28" w:rsidP="7CA12210">
            <w:pPr>
              <w:pStyle w:val="Caption"/>
              <w:rPr>
                <w:rFonts w:ascii="Segoe UI" w:eastAsia="Times New Roman" w:hAnsi="Segoe UI" w:cs="Segoe UI"/>
                <w:b/>
                <w:bCs/>
                <w:color w:val="000000" w:themeColor="text1"/>
                <w:sz w:val="22"/>
                <w:szCs w:val="22"/>
              </w:rPr>
            </w:pPr>
            <w:bookmarkStart w:id="464" w:name="_Toc501046750"/>
            <w:bookmarkStart w:id="465" w:name="_Toc501050112"/>
            <w:bookmarkStart w:id="466" w:name="_Toc501053136"/>
            <w:bookmarkStart w:id="467" w:name="_Toc501053656"/>
            <w:bookmarkStart w:id="468" w:name="_Toc501051949"/>
            <w:bookmarkStart w:id="469" w:name="_Toc501049719"/>
            <w:bookmarkStart w:id="470" w:name="_Toc501142177"/>
            <w:r w:rsidRPr="00B70B0E">
              <w:rPr>
                <w:rFonts w:ascii="Segoe UI" w:hAnsi="Segoe UI" w:cs="Segoe UI"/>
                <w:b/>
                <w:bCs/>
                <w:sz w:val="22"/>
                <w:szCs w:val="22"/>
              </w:rPr>
              <w:t xml:space="preserve">Figure </w:t>
            </w:r>
            <w:r w:rsidRPr="00B70B0E">
              <w:rPr>
                <w:rFonts w:ascii="Segoe UI" w:hAnsi="Segoe UI" w:cs="Segoe UI"/>
              </w:rPr>
              <w:fldChar w:fldCharType="begin"/>
            </w:r>
            <w:r w:rsidRPr="00B70B0E">
              <w:rPr>
                <w:rFonts w:ascii="Segoe UI" w:hAnsi="Segoe UI" w:cs="Segoe UI"/>
                <w:b/>
                <w:sz w:val="22"/>
                <w:szCs w:val="22"/>
              </w:rPr>
              <w:instrText xml:space="preserve"> SEQ Figure \* ARABIC </w:instrText>
            </w:r>
            <w:r w:rsidRPr="00B70B0E">
              <w:rPr>
                <w:rFonts w:ascii="Segoe UI" w:hAnsi="Segoe UI" w:cs="Segoe UI"/>
                <w:b/>
                <w:sz w:val="22"/>
                <w:szCs w:val="22"/>
              </w:rPr>
              <w:fldChar w:fldCharType="separate"/>
            </w:r>
            <w:r w:rsidR="00357E57" w:rsidRPr="00B70B0E">
              <w:rPr>
                <w:rFonts w:ascii="Segoe UI" w:hAnsi="Segoe UI" w:cs="Segoe UI"/>
                <w:b/>
                <w:noProof/>
                <w:sz w:val="22"/>
                <w:szCs w:val="22"/>
              </w:rPr>
              <w:t>26</w:t>
            </w:r>
            <w:r w:rsidRPr="00B70B0E">
              <w:rPr>
                <w:rFonts w:ascii="Segoe UI" w:hAnsi="Segoe UI" w:cs="Segoe UI"/>
              </w:rPr>
              <w:fldChar w:fldCharType="end"/>
            </w:r>
            <w:r w:rsidRPr="00B70B0E">
              <w:rPr>
                <w:rFonts w:ascii="Segoe UI" w:hAnsi="Segoe UI" w:cs="Segoe UI"/>
                <w:b/>
                <w:bCs/>
                <w:sz w:val="22"/>
                <w:szCs w:val="22"/>
              </w:rPr>
              <w:t xml:space="preserve"> - Load Settings Page Mockup</w:t>
            </w:r>
            <w:bookmarkEnd w:id="464"/>
            <w:bookmarkEnd w:id="465"/>
            <w:bookmarkEnd w:id="466"/>
            <w:bookmarkEnd w:id="467"/>
            <w:bookmarkEnd w:id="468"/>
            <w:bookmarkEnd w:id="469"/>
            <w:bookmarkEnd w:id="470"/>
          </w:p>
        </w:tc>
      </w:tr>
      <w:tr w:rsidR="00D40749" w:rsidRPr="00B70B0E" w14:paraId="1337585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9E720"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48FA3"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Settings</w:t>
            </w:r>
          </w:p>
        </w:tc>
      </w:tr>
      <w:tr w:rsidR="00D40749" w:rsidRPr="00B70B0E" w14:paraId="7FDB49A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444896"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A17390"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Aaron Shore</w:t>
            </w:r>
          </w:p>
        </w:tc>
      </w:tr>
      <w:tr w:rsidR="00D40749" w:rsidRPr="00B70B0E" w14:paraId="41CE94E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68768"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5698A" w14:textId="3C413BAB"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D40749" w:rsidRPr="00B70B0E" w14:paraId="329B5F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3E7A5"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4A75F1"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Allow the user to change personal settings to their account and so that the notifications act as the user prefers.</w:t>
            </w:r>
          </w:p>
        </w:tc>
      </w:tr>
      <w:tr w:rsidR="00D40749" w:rsidRPr="00B70B0E" w14:paraId="7005026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AEF0CF"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8FD95" w14:textId="79A656ED"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hAnsi="Segoe UI" w:cs="Segoe UI"/>
                <w:color w:val="000000" w:themeColor="text1"/>
              </w:rPr>
              <w:t>N/A</w:t>
            </w:r>
          </w:p>
        </w:tc>
      </w:tr>
      <w:tr w:rsidR="00D40749" w:rsidRPr="00B70B0E" w14:paraId="06F296E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B5D34"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73578C"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D40749" w:rsidRPr="00B70B0E" w14:paraId="6E2AEFE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35437"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E3C73" w14:textId="77777777" w:rsidR="00D150D9" w:rsidRPr="00B70B0E" w:rsidRDefault="7CA12210" w:rsidP="00D150D9">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Calendar Manager has an account. </w:t>
            </w:r>
          </w:p>
          <w:p w14:paraId="66127BF9" w14:textId="17106422"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is logged-in.</w:t>
            </w:r>
          </w:p>
        </w:tc>
      </w:tr>
      <w:tr w:rsidR="00D40749" w:rsidRPr="00B70B0E" w14:paraId="047177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43233B"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AB3087"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Settings page is up on the screen.</w:t>
            </w:r>
          </w:p>
        </w:tc>
      </w:tr>
      <w:tr w:rsidR="00D40749" w:rsidRPr="00B70B0E" w14:paraId="1A561A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B6992"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DC547" w14:textId="0FA4ECD2" w:rsidR="00D40749" w:rsidRPr="00B70B0E" w:rsidRDefault="00360BA9" w:rsidP="7CA12210">
            <w:pPr>
              <w:spacing w:after="0" w:line="240" w:lineRule="auto"/>
              <w:rPr>
                <w:rFonts w:ascii="Segoe UI" w:eastAsia="Times New Roman" w:hAnsi="Segoe UI" w:cs="Segoe UI"/>
                <w:color w:val="000000" w:themeColor="text1"/>
                <w:sz w:val="24"/>
                <w:szCs w:val="24"/>
              </w:rPr>
            </w:pPr>
            <w:hyperlink w:anchor="_3.2.2.0_Calendar_Event" w:history="1">
              <w:r w:rsidR="7CA12210" w:rsidRPr="00B70B0E">
                <w:rPr>
                  <w:rStyle w:val="Hyperlink"/>
                  <w:rFonts w:ascii="Segoe UI" w:eastAsia="Times New Roman" w:hAnsi="Segoe UI" w:cs="Segoe UI"/>
                  <w:sz w:val="24"/>
                  <w:szCs w:val="24"/>
                </w:rPr>
                <w:t>3.2.2.0</w:t>
              </w:r>
            </w:hyperlink>
          </w:p>
        </w:tc>
      </w:tr>
      <w:tr w:rsidR="00D40749" w:rsidRPr="00B70B0E" w14:paraId="3F50F47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3C9A59"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A2B03"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3.2.57</w:t>
            </w:r>
          </w:p>
        </w:tc>
      </w:tr>
      <w:tr w:rsidR="00D40749" w:rsidRPr="00B70B0E" w14:paraId="60397E5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F8C64"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71848" w14:textId="77777777" w:rsidR="00502FD8" w:rsidRPr="00B70B0E" w:rsidRDefault="7CA12210" w:rsidP="00D150D9">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Password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1. Change Password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a. User enters the new desired password for their calendar log in into the "New" input field.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b. User confirms password by retyping into the "Confirmation" input field.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c. System verifies that the "New" input field and the "Confirmation" input field have the same text. </w:t>
            </w:r>
          </w:p>
          <w:p w14:paraId="7618B41F" w14:textId="77777777" w:rsidR="00D150D9" w:rsidRPr="00B70B0E" w:rsidRDefault="7CA12210" w:rsidP="00D150D9">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Notifications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1. Toggle Switch for Notifications </w:t>
            </w:r>
            <w:r w:rsidR="00D40749" w:rsidRPr="00B70B0E">
              <w:rPr>
                <w:rFonts w:ascii="Segoe UI" w:hAnsi="Segoe UI" w:cs="Segoe UI"/>
              </w:rPr>
              <w:br/>
            </w:r>
            <w:r w:rsidRPr="00B70B0E">
              <w:rPr>
                <w:rFonts w:ascii="Segoe UI" w:eastAsia="Times New Roman" w:hAnsi="Segoe UI" w:cs="Segoe UI"/>
                <w:color w:val="000000" w:themeColor="text1"/>
                <w:sz w:val="24"/>
                <w:szCs w:val="24"/>
              </w:rPr>
              <w:t>a. When notifications is switched on then a drop down will appear with all the different notifications the user can interact with.</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While switch is off then none of the notifications will be active nor will they show up on the screen to interact with. </w:t>
            </w:r>
          </w:p>
          <w:p w14:paraId="1279A848" w14:textId="6BA00CD2"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Toggle Switch for Individual Notifications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a. Each notification can be turned on or off with the toggle switch next to each notification. </w:t>
            </w:r>
            <w:r w:rsidR="00D40749" w:rsidRPr="00B70B0E">
              <w:rPr>
                <w:rFonts w:ascii="Segoe UI" w:hAnsi="Segoe UI" w:cs="Segoe UI"/>
              </w:rPr>
              <w:br/>
            </w:r>
            <w:r w:rsidRPr="00B70B0E">
              <w:rPr>
                <w:rFonts w:ascii="Segoe UI" w:eastAsia="Times New Roman" w:hAnsi="Segoe UI" w:cs="Segoe UI"/>
                <w:color w:val="000000" w:themeColor="text1"/>
                <w:sz w:val="24"/>
                <w:szCs w:val="24"/>
              </w:rPr>
              <w:lastRenderedPageBreak/>
              <w:t>b. User will only receive notifications for those switched on.</w:t>
            </w:r>
          </w:p>
        </w:tc>
      </w:tr>
    </w:tbl>
    <w:p w14:paraId="61F05F5F" w14:textId="77777777" w:rsidR="0030779B" w:rsidRPr="00B70B0E" w:rsidRDefault="0030779B" w:rsidP="00F25260">
      <w:pPr>
        <w:pStyle w:val="Heading4"/>
        <w:spacing w:before="360" w:beforeAutospacing="0" w:after="240" w:afterAutospacing="0" w:line="300" w:lineRule="atLeast"/>
        <w:rPr>
          <w:rFonts w:ascii="Segoe UI" w:hAnsi="Segoe UI" w:cs="Segoe UI"/>
          <w:color w:val="000000" w:themeColor="text1"/>
        </w:rPr>
      </w:pPr>
    </w:p>
    <w:p w14:paraId="39433EA4" w14:textId="77777777" w:rsidR="0030779B" w:rsidRPr="00B70B0E" w:rsidRDefault="0030779B">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4E22DA90" w14:textId="77777777" w:rsidR="004F4427"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3.2.5.1 User Profile Settings: Set Time Zone</w:t>
      </w:r>
    </w:p>
    <w:tbl>
      <w:tblPr>
        <w:tblW w:w="13320" w:type="dxa"/>
        <w:tblCellMar>
          <w:top w:w="15" w:type="dxa"/>
          <w:left w:w="15" w:type="dxa"/>
          <w:bottom w:w="15" w:type="dxa"/>
          <w:right w:w="15" w:type="dxa"/>
        </w:tblCellMar>
        <w:tblLook w:val="04A0" w:firstRow="1" w:lastRow="0" w:firstColumn="1" w:lastColumn="0" w:noHBand="0" w:noVBand="1"/>
      </w:tblPr>
      <w:tblGrid>
        <w:gridCol w:w="2777"/>
        <w:gridCol w:w="10543"/>
      </w:tblGrid>
      <w:tr w:rsidR="004F4427" w:rsidRPr="00B70B0E" w14:paraId="7E73E79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97FD" w14:textId="77777777" w:rsidR="004F4427"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FE8652" w14:textId="77777777" w:rsidR="004F4427"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4F4427" w:rsidRPr="00B70B0E" w14:paraId="6443C7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81945"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E6726B" w14:textId="77777777" w:rsidR="0030779B" w:rsidRPr="00B70B0E" w:rsidRDefault="00F15D07" w:rsidP="0030779B">
            <w:pPr>
              <w:keepNext/>
              <w:spacing w:after="0" w:line="240" w:lineRule="auto"/>
              <w:rPr>
                <w:rFonts w:ascii="Segoe UI" w:hAnsi="Segoe UI" w:cs="Segoe UI"/>
              </w:rPr>
            </w:pPr>
            <w:r w:rsidRPr="00B70B0E">
              <w:rPr>
                <w:rFonts w:ascii="Segoe UI" w:hAnsi="Segoe UI" w:cs="Segoe UI"/>
                <w:noProof/>
              </w:rPr>
              <w:drawing>
                <wp:inline distT="0" distB="0" distL="0" distR="0" wp14:anchorId="6700D4B7" wp14:editId="201274C8">
                  <wp:extent cx="5364478" cy="3848683"/>
                  <wp:effectExtent l="0" t="0" r="7620" b="0"/>
                  <wp:docPr id="1788667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78" cy="3848683"/>
                          </a:xfrm>
                          <a:prstGeom prst="rect">
                            <a:avLst/>
                          </a:prstGeom>
                        </pic:spPr>
                      </pic:pic>
                    </a:graphicData>
                  </a:graphic>
                </wp:inline>
              </w:drawing>
            </w:r>
          </w:p>
          <w:p w14:paraId="633E3352" w14:textId="61191C84" w:rsidR="004F4427" w:rsidRPr="00B70B0E" w:rsidRDefault="0030779B" w:rsidP="7CA12210">
            <w:pPr>
              <w:pStyle w:val="Caption"/>
              <w:rPr>
                <w:rFonts w:ascii="Segoe UI" w:eastAsia="Times New Roman" w:hAnsi="Segoe UI" w:cs="Segoe UI"/>
                <w:b/>
                <w:bCs/>
                <w:color w:val="000000" w:themeColor="text1"/>
                <w:sz w:val="24"/>
                <w:szCs w:val="24"/>
              </w:rPr>
            </w:pPr>
            <w:bookmarkStart w:id="471" w:name="_Toc501053137"/>
            <w:bookmarkStart w:id="472" w:name="_Toc501053657"/>
            <w:bookmarkStart w:id="473" w:name="_Toc501051950"/>
            <w:bookmarkStart w:id="474" w:name="_Toc501049720"/>
            <w:bookmarkStart w:id="475" w:name="_Toc501142178"/>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27</w:t>
            </w:r>
            <w:r w:rsidRPr="00B70B0E">
              <w:rPr>
                <w:rFonts w:ascii="Segoe UI" w:hAnsi="Segoe UI" w:cs="Segoe UI"/>
              </w:rPr>
              <w:fldChar w:fldCharType="end"/>
            </w:r>
            <w:r w:rsidRPr="00B70B0E">
              <w:rPr>
                <w:rFonts w:ascii="Segoe UI" w:hAnsi="Segoe UI" w:cs="Segoe UI"/>
                <w:b/>
                <w:bCs/>
              </w:rPr>
              <w:t xml:space="preserve"> - User Profile Settings: Set Time Zone Mockup</w:t>
            </w:r>
            <w:bookmarkEnd w:id="471"/>
            <w:bookmarkEnd w:id="472"/>
            <w:bookmarkEnd w:id="473"/>
            <w:bookmarkEnd w:id="474"/>
            <w:bookmarkEnd w:id="475"/>
          </w:p>
        </w:tc>
      </w:tr>
      <w:tr w:rsidR="004F4427" w:rsidRPr="00B70B0E" w14:paraId="397B159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72326"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4C26D9"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 Time Zone</w:t>
            </w:r>
          </w:p>
        </w:tc>
      </w:tr>
      <w:tr w:rsidR="004F4427" w:rsidRPr="00B70B0E" w14:paraId="1A6EFC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F83BF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23598"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Rex Nesbit</w:t>
            </w:r>
          </w:p>
        </w:tc>
      </w:tr>
      <w:tr w:rsidR="004F4427" w:rsidRPr="00B70B0E" w14:paraId="0D8AF57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D9DD78"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2210D" w14:textId="5A1C7DFC"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4F4427" w:rsidRPr="00B70B0E" w14:paraId="6401AC1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F7DF47"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3D62B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can choose a time zone so that the due dates and times are adjusted and correct for their current location.</w:t>
            </w:r>
          </w:p>
        </w:tc>
      </w:tr>
      <w:tr w:rsidR="004F4427" w:rsidRPr="00B70B0E" w14:paraId="3FDBD4B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1BB2"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744DD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3.2.5.0</w:t>
            </w:r>
          </w:p>
        </w:tc>
      </w:tr>
      <w:tr w:rsidR="004F4427" w:rsidRPr="00B70B0E" w14:paraId="453F348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7CBB4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2ABA71"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4F4427" w:rsidRPr="00B70B0E" w14:paraId="30B7BA3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CEF0B7"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F575D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User is logged in. User is inside settings page.</w:t>
            </w:r>
          </w:p>
        </w:tc>
      </w:tr>
      <w:tr w:rsidR="004F4427" w:rsidRPr="00B70B0E" w14:paraId="27CFD96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7081EA"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34B9FC" w14:textId="143DDAE1"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Settings page is open, and options are shown to the user.</w:t>
            </w:r>
          </w:p>
        </w:tc>
      </w:tr>
      <w:tr w:rsidR="004F4427" w:rsidRPr="00B70B0E" w14:paraId="3B3822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257A"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BB553" w14:textId="47FBBF05"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None</w:t>
            </w:r>
          </w:p>
        </w:tc>
      </w:tr>
      <w:tr w:rsidR="004F4427" w:rsidRPr="00B70B0E" w14:paraId="3EAF4CA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96DB27"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62499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3.2.15</w:t>
            </w:r>
          </w:p>
        </w:tc>
      </w:tr>
      <w:tr w:rsidR="004F4427" w:rsidRPr="00B70B0E" w14:paraId="4612F9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62A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CB9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Time Zone option inside the settings menu can be selected and allows user to change to their current time zone. Thus, changing the due date times in sync with when they are due in MST. </w:t>
            </w:r>
            <w:r w:rsidR="004F4427" w:rsidRPr="00B70B0E">
              <w:rPr>
                <w:rFonts w:ascii="Segoe UI" w:hAnsi="Segoe UI" w:cs="Segoe UI"/>
              </w:rPr>
              <w:br/>
            </w:r>
            <w:r w:rsidRPr="00B70B0E">
              <w:rPr>
                <w:rFonts w:ascii="Segoe UI" w:eastAsia="Times New Roman" w:hAnsi="Segoe UI" w:cs="Segoe UI"/>
                <w:color w:val="000000" w:themeColor="text1"/>
                <w:sz w:val="24"/>
                <w:szCs w:val="24"/>
              </w:rPr>
              <w:t xml:space="preserve">1. Time Zone option is selected. </w:t>
            </w:r>
            <w:r w:rsidR="004F4427" w:rsidRPr="00B70B0E">
              <w:rPr>
                <w:rFonts w:ascii="Segoe UI" w:hAnsi="Segoe UI" w:cs="Segoe UI"/>
              </w:rPr>
              <w:br/>
            </w:r>
            <w:r w:rsidRPr="00B70B0E">
              <w:rPr>
                <w:rFonts w:ascii="Segoe UI" w:eastAsia="Times New Roman" w:hAnsi="Segoe UI" w:cs="Segoe UI"/>
                <w:color w:val="000000" w:themeColor="text1"/>
                <w:sz w:val="24"/>
                <w:szCs w:val="24"/>
              </w:rPr>
              <w:t>a. Shows the current selected time zone.</w:t>
            </w:r>
            <w:r w:rsidR="004F4427" w:rsidRPr="00B70B0E">
              <w:rPr>
                <w:rFonts w:ascii="Segoe UI" w:hAnsi="Segoe UI" w:cs="Segoe UI"/>
              </w:rPr>
              <w:br/>
            </w:r>
            <w:r w:rsidRPr="00B70B0E">
              <w:rPr>
                <w:rFonts w:ascii="Segoe UI" w:eastAsia="Times New Roman" w:hAnsi="Segoe UI" w:cs="Segoe UI"/>
                <w:color w:val="000000" w:themeColor="text1"/>
                <w:sz w:val="24"/>
                <w:szCs w:val="24"/>
              </w:rPr>
              <w:t>b. The user can choose between all available time zones to reflect their current location.</w:t>
            </w:r>
            <w:r w:rsidR="004F4427" w:rsidRPr="00B70B0E">
              <w:rPr>
                <w:rFonts w:ascii="Segoe UI" w:hAnsi="Segoe UI" w:cs="Segoe UI"/>
              </w:rPr>
              <w:br/>
            </w:r>
            <w:r w:rsidRPr="00B70B0E">
              <w:rPr>
                <w:rFonts w:ascii="Segoe UI" w:eastAsia="Times New Roman" w:hAnsi="Segoe UI" w:cs="Segoe UI"/>
                <w:color w:val="000000" w:themeColor="text1"/>
                <w:sz w:val="24"/>
                <w:szCs w:val="24"/>
              </w:rPr>
              <w:t>c. The selected time zone selected will reflect throughout the calendar by changing the due date times to adjust based on their selected time zone.</w:t>
            </w:r>
          </w:p>
        </w:tc>
      </w:tr>
    </w:tbl>
    <w:p w14:paraId="6AAFEBCF" w14:textId="77777777" w:rsidR="003976A4" w:rsidRPr="00B70B0E" w:rsidRDefault="003976A4">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3FE42911" w14:textId="1C906643" w:rsidR="004F4427"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3.2.5.2 User Profile Settings: Change Profile Settings</w:t>
      </w:r>
    </w:p>
    <w:tbl>
      <w:tblPr>
        <w:tblW w:w="13320" w:type="dxa"/>
        <w:tblCellMar>
          <w:top w:w="15" w:type="dxa"/>
          <w:left w:w="15" w:type="dxa"/>
          <w:bottom w:w="15" w:type="dxa"/>
          <w:right w:w="15" w:type="dxa"/>
        </w:tblCellMar>
        <w:tblLook w:val="04A0" w:firstRow="1" w:lastRow="0" w:firstColumn="1" w:lastColumn="0" w:noHBand="0" w:noVBand="1"/>
      </w:tblPr>
      <w:tblGrid>
        <w:gridCol w:w="2838"/>
        <w:gridCol w:w="10482"/>
      </w:tblGrid>
      <w:tr w:rsidR="004F4427" w:rsidRPr="00B70B0E" w14:paraId="045BE25D"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084B77" w14:textId="77777777" w:rsidR="004F442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3E959" w14:textId="77777777" w:rsidR="004F442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4F4427" w:rsidRPr="00B70B0E" w14:paraId="2084530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07B3F8"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CAE093" w14:textId="77777777" w:rsidR="003976A4" w:rsidRPr="00B70B0E" w:rsidRDefault="004F68D1" w:rsidP="003976A4">
            <w:pPr>
              <w:keepNext/>
              <w:rPr>
                <w:rFonts w:ascii="Segoe UI" w:hAnsi="Segoe UI" w:cs="Segoe UI"/>
              </w:rPr>
            </w:pPr>
            <w:r w:rsidRPr="00B70B0E">
              <w:rPr>
                <w:rFonts w:ascii="Segoe UI" w:hAnsi="Segoe UI" w:cs="Segoe UI"/>
                <w:noProof/>
              </w:rPr>
              <w:drawing>
                <wp:inline distT="0" distB="0" distL="0" distR="0" wp14:anchorId="59C4EB3A" wp14:editId="50011F8B">
                  <wp:extent cx="4572000" cy="3276600"/>
                  <wp:effectExtent l="0" t="0" r="0" b="0"/>
                  <wp:docPr id="1958698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690150C" w14:textId="5547EE6A" w:rsidR="004F4427" w:rsidRPr="00B70B0E" w:rsidRDefault="003976A4" w:rsidP="7CA12210">
            <w:pPr>
              <w:pStyle w:val="Caption"/>
              <w:rPr>
                <w:rFonts w:ascii="Segoe UI" w:hAnsi="Segoe UI" w:cs="Segoe UI"/>
                <w:b/>
                <w:bCs/>
                <w:color w:val="000000" w:themeColor="text1"/>
              </w:rPr>
            </w:pPr>
            <w:bookmarkStart w:id="476" w:name="_Toc501053138"/>
            <w:bookmarkStart w:id="477" w:name="_Toc501053658"/>
            <w:bookmarkStart w:id="478" w:name="_Toc501051951"/>
            <w:bookmarkStart w:id="479" w:name="_Toc501049721"/>
            <w:bookmarkStart w:id="480" w:name="_Toc501142179"/>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28</w:t>
            </w:r>
            <w:r w:rsidRPr="00B70B0E">
              <w:rPr>
                <w:rFonts w:ascii="Segoe UI" w:hAnsi="Segoe UI" w:cs="Segoe UI"/>
              </w:rPr>
              <w:fldChar w:fldCharType="end"/>
            </w:r>
            <w:r w:rsidRPr="00B70B0E">
              <w:rPr>
                <w:rFonts w:ascii="Segoe UI" w:hAnsi="Segoe UI" w:cs="Segoe UI"/>
                <w:b/>
                <w:bCs/>
              </w:rPr>
              <w:t xml:space="preserve"> - User Profile Settings: Change Profile Settings Mockup</w:t>
            </w:r>
            <w:bookmarkEnd w:id="476"/>
            <w:bookmarkEnd w:id="477"/>
            <w:bookmarkEnd w:id="478"/>
            <w:bookmarkEnd w:id="479"/>
            <w:bookmarkEnd w:id="480"/>
          </w:p>
        </w:tc>
      </w:tr>
      <w:tr w:rsidR="004F4427" w:rsidRPr="00B70B0E" w14:paraId="6C84F7A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26CC5" w14:textId="77777777" w:rsidR="004F4427"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375A5"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Change Profile Settings</w:t>
            </w:r>
          </w:p>
        </w:tc>
      </w:tr>
      <w:tr w:rsidR="004F4427" w:rsidRPr="00B70B0E" w14:paraId="6AE7E4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CE0A3"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E29E8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Jefferson Santos</w:t>
            </w:r>
          </w:p>
        </w:tc>
      </w:tr>
      <w:tr w:rsidR="004F4427" w:rsidRPr="00B70B0E" w14:paraId="11B84A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5E55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BB7D4" w14:textId="6EA10455"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4F4427" w:rsidRPr="00B70B0E" w14:paraId="6347DD7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1F83AB"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0B36F2"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change and update personal information about themselves for their profile.</w:t>
            </w:r>
          </w:p>
        </w:tc>
      </w:tr>
      <w:tr w:rsidR="004F4427" w:rsidRPr="00B70B0E" w14:paraId="697AA99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83296"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9973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3.2.5.2</w:t>
            </w:r>
          </w:p>
        </w:tc>
      </w:tr>
      <w:tr w:rsidR="004F4427" w:rsidRPr="00B70B0E" w14:paraId="34ACC7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9D277"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9BDE52"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4F4427" w:rsidRPr="00B70B0E" w14:paraId="33D48D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9BB0A"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F7C901" w14:textId="77777777" w:rsidR="0067292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logged in.</w:t>
            </w:r>
          </w:p>
          <w:p w14:paraId="6A395090" w14:textId="76F6B35D"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2.</w:t>
            </w:r>
            <w:r w:rsidR="00AE0540" w:rsidRPr="00B70B0E">
              <w:rPr>
                <w:rFonts w:ascii="Segoe UI" w:hAnsi="Segoe UI" w:cs="Segoe UI"/>
                <w:color w:val="000000" w:themeColor="text1"/>
              </w:rPr>
              <w:t xml:space="preserve"> </w:t>
            </w:r>
            <w:r w:rsidRPr="00B70B0E">
              <w:rPr>
                <w:rFonts w:ascii="Segoe UI" w:hAnsi="Segoe UI" w:cs="Segoe UI"/>
                <w:color w:val="000000" w:themeColor="text1"/>
              </w:rPr>
              <w:t>User is inside settings page.</w:t>
            </w:r>
          </w:p>
        </w:tc>
      </w:tr>
      <w:tr w:rsidR="004F4427" w:rsidRPr="00B70B0E" w14:paraId="54BC045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B7511"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44E64" w14:textId="77777777" w:rsidR="0067292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If the Settings were validated, the message box with "Settings Saved" appears.</w:t>
            </w:r>
          </w:p>
          <w:p w14:paraId="75D703DC" w14:textId="32968EE2"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2. Settings page is refreshed, and settings changed are shown to the user.</w:t>
            </w:r>
          </w:p>
        </w:tc>
      </w:tr>
      <w:tr w:rsidR="004F4427" w:rsidRPr="00B70B0E" w14:paraId="7463D3E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F22FF"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EE5C9E" w14:textId="7E830EEA"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4F4427" w:rsidRPr="00B70B0E" w14:paraId="26D4AF0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5B2E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6CAA79"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3.2.57.1</w:t>
            </w:r>
          </w:p>
        </w:tc>
      </w:tr>
      <w:tr w:rsidR="004F4427" w:rsidRPr="00B70B0E" w14:paraId="420698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BC642"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A79925" w14:textId="77777777" w:rsidR="0067292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Change profile option inside the settings menu can be selected.  Forms are showed with actual data. </w:t>
            </w:r>
          </w:p>
          <w:p w14:paraId="7DD3BB17" w14:textId="734420B4" w:rsidR="0030074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Validation </w:t>
            </w:r>
          </w:p>
          <w:p w14:paraId="4097E66F" w14:textId="77777777" w:rsidR="00F71993"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Name input box will be filled out with the actual name. </w:t>
            </w:r>
          </w:p>
          <w:p w14:paraId="0C9DF709" w14:textId="2BB8AFEE" w:rsidR="002449B4"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E-mail input box will be filled out and validated with patterns of e-mail addresses, like </w:t>
            </w:r>
            <w:hyperlink r:id="rId56">
              <w:r w:rsidRPr="00B70B0E">
                <w:rPr>
                  <w:rStyle w:val="Hyperlink"/>
                  <w:rFonts w:ascii="Segoe UI" w:hAnsi="Segoe UI" w:cs="Segoe UI"/>
                  <w:color w:val="000000" w:themeColor="text1"/>
                </w:rPr>
                <w:t>xxx@xxx.xxx</w:t>
              </w:r>
            </w:hyperlink>
            <w:r w:rsidRPr="00B70B0E">
              <w:rPr>
                <w:rFonts w:ascii="Segoe UI" w:hAnsi="Segoe UI" w:cs="Segoe UI"/>
                <w:color w:val="000000" w:themeColor="text1"/>
              </w:rPr>
              <w:t xml:space="preserve">. </w:t>
            </w:r>
          </w:p>
          <w:p w14:paraId="0BE90020" w14:textId="77777777" w:rsidR="00F93E4D"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Phone input box will appear and needs to be filled out with the following pattern xxx-xxx-xxxx to be validated. </w:t>
            </w:r>
          </w:p>
          <w:p w14:paraId="3C2A289F" w14:textId="74EBCC15" w:rsidR="00786783"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School input box will be filled out with the complete name of the school and not with abbreviations e.g, BYU-I. </w:t>
            </w:r>
          </w:p>
          <w:p w14:paraId="090333BF" w14:textId="15E80166" w:rsidR="005F519F"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Address input box will be filled out with the user’s complete address</w:t>
            </w:r>
          </w:p>
          <w:p w14:paraId="282A8806" w14:textId="77777777" w:rsidR="008A28F7" w:rsidRPr="00B70B0E" w:rsidRDefault="7CA12210" w:rsidP="7CA12210">
            <w:pPr>
              <w:pStyle w:val="ListParagraph"/>
              <w:numPr>
                <w:ilvl w:val="0"/>
                <w:numId w:val="27"/>
              </w:numPr>
              <w:rPr>
                <w:rFonts w:ascii="Segoe UI" w:hAnsi="Segoe UI" w:cs="Segoe UI"/>
                <w:color w:val="000000" w:themeColor="text1"/>
              </w:rPr>
            </w:pPr>
            <w:r w:rsidRPr="00B70B0E">
              <w:rPr>
                <w:rFonts w:ascii="Segoe UI" w:hAnsi="Segoe UI" w:cs="Segoe UI"/>
                <w:color w:val="000000" w:themeColor="text1"/>
              </w:rPr>
              <w:lastRenderedPageBreak/>
              <w:t xml:space="preserve">The zip code input needs to be a 5-digit number. </w:t>
            </w:r>
          </w:p>
          <w:p w14:paraId="1E01B196" w14:textId="792A1BCA"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Observations </w:t>
            </w:r>
            <w:r w:rsidR="004F4427" w:rsidRPr="00B70B0E">
              <w:rPr>
                <w:rFonts w:ascii="Segoe UI" w:hAnsi="Segoe UI" w:cs="Segoe UI"/>
              </w:rPr>
              <w:br/>
            </w:r>
            <w:r w:rsidRPr="00B70B0E">
              <w:rPr>
                <w:rFonts w:ascii="Segoe UI" w:hAnsi="Segoe UI" w:cs="Segoe UI"/>
                <w:color w:val="000000" w:themeColor="text1"/>
              </w:rPr>
              <w:t>1. Any errors during the validation process, the respective input box will stay "red color" with the text in the side with the tip of data type must be filled out to be validated.</w:t>
            </w:r>
          </w:p>
        </w:tc>
      </w:tr>
    </w:tbl>
    <w:p w14:paraId="2BD5CD50" w14:textId="77777777" w:rsidR="00763E5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3.2.5.3 User Profile Settings: Change Notification Settings</w:t>
      </w:r>
    </w:p>
    <w:tbl>
      <w:tblPr>
        <w:tblW w:w="13320" w:type="dxa"/>
        <w:tblCellMar>
          <w:top w:w="15" w:type="dxa"/>
          <w:left w:w="15" w:type="dxa"/>
          <w:bottom w:w="15" w:type="dxa"/>
          <w:right w:w="15" w:type="dxa"/>
        </w:tblCellMar>
        <w:tblLook w:val="04A0" w:firstRow="1" w:lastRow="0" w:firstColumn="1" w:lastColumn="0" w:noHBand="0" w:noVBand="1"/>
      </w:tblPr>
      <w:tblGrid>
        <w:gridCol w:w="3513"/>
        <w:gridCol w:w="9807"/>
      </w:tblGrid>
      <w:tr w:rsidR="00763E58" w:rsidRPr="00B70B0E" w14:paraId="18FE407B"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324BA1" w14:textId="77777777" w:rsidR="00763E58"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8C49F6" w14:textId="77777777" w:rsidR="00763E58"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763E58" w:rsidRPr="00B70B0E" w14:paraId="49DAAC5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C678D"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1D8742" w14:textId="2F58AE24"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hAnsi="Segoe UI" w:cs="Segoe UI"/>
                <w:color w:val="000000" w:themeColor="text1"/>
              </w:rPr>
              <w:t>N/A</w:t>
            </w:r>
          </w:p>
        </w:tc>
      </w:tr>
      <w:tr w:rsidR="00763E58" w:rsidRPr="00B70B0E" w14:paraId="1F5262A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27CBD"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85786"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Change Notification Settings</w:t>
            </w:r>
          </w:p>
        </w:tc>
      </w:tr>
      <w:tr w:rsidR="00763E58" w:rsidRPr="00B70B0E" w14:paraId="532239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9EA81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A40A0B"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Rex Nesbit</w:t>
            </w:r>
          </w:p>
        </w:tc>
      </w:tr>
      <w:tr w:rsidR="00763E58" w:rsidRPr="00B70B0E" w14:paraId="1FEC5F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676D8"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A2C8F" w14:textId="0E274FB3"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763E58" w:rsidRPr="00B70B0E" w14:paraId="289A94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2A3D81"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64F3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Allow the user to change their notifications so that they act the way the user prefers them.</w:t>
            </w:r>
          </w:p>
        </w:tc>
      </w:tr>
      <w:tr w:rsidR="00763E58" w:rsidRPr="00B70B0E" w14:paraId="7FCC43F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68F8E"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E2B34"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N/A</w:t>
            </w:r>
          </w:p>
        </w:tc>
      </w:tr>
      <w:tr w:rsidR="00763E58" w:rsidRPr="00B70B0E" w14:paraId="0B1D76B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7CE37"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8F0771"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763E58" w:rsidRPr="00B70B0E" w14:paraId="49D3AD5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60C75E"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E4079D"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logged in. </w:t>
            </w:r>
          </w:p>
          <w:p w14:paraId="0FCD160D" w14:textId="563BCAE8"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goes to notification settings.</w:t>
            </w:r>
          </w:p>
        </w:tc>
      </w:tr>
      <w:tr w:rsidR="00763E58" w:rsidRPr="00B70B0E" w14:paraId="6BFE81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DBA6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FC1EA"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User's notification methods have been updated. </w:t>
            </w:r>
          </w:p>
          <w:p w14:paraId="1BD59695" w14:textId="501C615B"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is returned to their last viewed calendar.</w:t>
            </w:r>
          </w:p>
        </w:tc>
      </w:tr>
      <w:tr w:rsidR="00763E58" w:rsidRPr="00B70B0E" w14:paraId="714CF3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4845B"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464EE2" w14:textId="60478B56" w:rsidR="00763E58" w:rsidRPr="00B70B0E" w:rsidRDefault="00360BA9" w:rsidP="7CA12210">
            <w:pPr>
              <w:spacing w:after="0" w:line="240" w:lineRule="auto"/>
              <w:rPr>
                <w:rFonts w:ascii="Segoe UI" w:eastAsia="Times New Roman" w:hAnsi="Segoe UI" w:cs="Segoe UI"/>
                <w:color w:val="000000" w:themeColor="text1"/>
                <w:sz w:val="24"/>
                <w:szCs w:val="24"/>
              </w:rPr>
            </w:pPr>
            <w:hyperlink w:anchor="_3.2.5_User_Profile" w:history="1">
              <w:r w:rsidR="7CA12210" w:rsidRPr="00B70B0E">
                <w:rPr>
                  <w:rStyle w:val="Hyperlink"/>
                  <w:rFonts w:ascii="Segoe UI" w:eastAsia="Times New Roman" w:hAnsi="Segoe UI" w:cs="Segoe UI"/>
                  <w:sz w:val="24"/>
                  <w:szCs w:val="24"/>
                </w:rPr>
                <w:t>3.2.5.0</w:t>
              </w:r>
            </w:hyperlink>
          </w:p>
        </w:tc>
      </w:tr>
      <w:tr w:rsidR="00763E58" w:rsidRPr="00B70B0E" w14:paraId="10C7F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37351A"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FCE41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3.2.20</w:t>
            </w:r>
          </w:p>
        </w:tc>
      </w:tr>
      <w:tr w:rsidR="00763E58" w:rsidRPr="00B70B0E" w14:paraId="5362968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B244D"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C3F3BF" w14:textId="234CDC42"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Enable/disable and change settings for notifications </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1. Notifications will be enabled by default. </w:t>
            </w:r>
          </w:p>
          <w:p w14:paraId="13BDF70A"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The notification toggle will be found in the parent settings page. </w:t>
            </w:r>
          </w:p>
          <w:p w14:paraId="469DFA43"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3. Warnings </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a. If notifications or notification permissions are blocked by the operating system, a prompt will notify the user of this situation. </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b. The notification will have the option to redirect the user to the permissions page of their operating system or browser to correct the error. </w:t>
            </w:r>
            <w:r w:rsidR="00763E58" w:rsidRPr="00B70B0E">
              <w:rPr>
                <w:rFonts w:ascii="Segoe UI" w:hAnsi="Segoe UI" w:cs="Segoe UI"/>
              </w:rPr>
              <w:br/>
            </w:r>
            <w:r w:rsidRPr="00B70B0E">
              <w:rPr>
                <w:rFonts w:ascii="Segoe UI" w:eastAsia="Times New Roman" w:hAnsi="Segoe UI" w:cs="Segoe UI"/>
                <w:color w:val="000000" w:themeColor="text1"/>
                <w:sz w:val="24"/>
                <w:szCs w:val="24"/>
              </w:rPr>
              <w:t>c. The notification will have the option to never allow the permission and never remind the user of the error.</w:t>
            </w:r>
          </w:p>
          <w:p w14:paraId="636C78C9" w14:textId="5C15AD16" w:rsidR="00763E58"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4. Configurable settings </w:t>
            </w:r>
            <w:r w:rsidR="00763E58" w:rsidRPr="00B70B0E">
              <w:rPr>
                <w:rFonts w:ascii="Segoe UI" w:hAnsi="Segoe UI" w:cs="Segoe UI"/>
              </w:rPr>
              <w:br/>
            </w:r>
            <w:r w:rsidRPr="00B70B0E">
              <w:rPr>
                <w:rFonts w:ascii="Segoe UI" w:eastAsia="Times New Roman" w:hAnsi="Segoe UI" w:cs="Segoe UI"/>
                <w:color w:val="000000" w:themeColor="text1"/>
                <w:sz w:val="24"/>
                <w:szCs w:val="24"/>
              </w:rPr>
              <w:t>a. How often they receive notifications.</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b. What email address or text messaging number to receive notifications at. </w:t>
            </w:r>
            <w:r w:rsidR="00763E58" w:rsidRPr="00B70B0E">
              <w:rPr>
                <w:rFonts w:ascii="Segoe UI" w:hAnsi="Segoe UI" w:cs="Segoe UI"/>
              </w:rPr>
              <w:br/>
            </w:r>
            <w:r w:rsidRPr="00B70B0E">
              <w:rPr>
                <w:rFonts w:ascii="Segoe UI" w:eastAsia="Times New Roman" w:hAnsi="Segoe UI" w:cs="Segoe UI"/>
                <w:color w:val="000000" w:themeColor="text1"/>
                <w:sz w:val="24"/>
                <w:szCs w:val="24"/>
              </w:rPr>
              <w:t>c. What they want to be notified about.</w:t>
            </w:r>
          </w:p>
        </w:tc>
      </w:tr>
    </w:tbl>
    <w:p w14:paraId="17A5E808" w14:textId="576913FD" w:rsidR="3F85DD98" w:rsidRPr="00B70B0E" w:rsidRDefault="3F85DD98" w:rsidP="00B47CD2">
      <w:pPr>
        <w:rPr>
          <w:rFonts w:ascii="Segoe UI" w:hAnsi="Segoe UI" w:cs="Segoe UI"/>
        </w:rPr>
      </w:pPr>
    </w:p>
    <w:p w14:paraId="78A32C6B" w14:textId="53A2840D" w:rsidR="00AC5030" w:rsidRPr="00B70B0E" w:rsidRDefault="7CA12210" w:rsidP="7CA12210">
      <w:pPr>
        <w:pStyle w:val="Heading3"/>
        <w:spacing w:before="0" w:beforeAutospacing="0" w:after="0" w:afterAutospacing="0"/>
        <w:rPr>
          <w:rFonts w:ascii="Segoe UI" w:hAnsi="Segoe UI" w:cs="Segoe UI"/>
          <w:color w:val="000000" w:themeColor="text1"/>
          <w:sz w:val="30"/>
          <w:szCs w:val="30"/>
        </w:rPr>
      </w:pPr>
      <w:bookmarkStart w:id="481" w:name="_Toc501044188"/>
      <w:bookmarkStart w:id="482" w:name="_Toc501046782"/>
      <w:bookmarkStart w:id="483" w:name="_Toc501050144"/>
      <w:bookmarkStart w:id="484" w:name="_Toc501053176"/>
      <w:bookmarkStart w:id="485" w:name="_Toc501053696"/>
      <w:bookmarkStart w:id="486" w:name="_Toc501051989"/>
      <w:bookmarkStart w:id="487" w:name="_Toc501049759"/>
      <w:bookmarkStart w:id="488" w:name="_Toc501141999"/>
      <w:r w:rsidRPr="00B70B0E">
        <w:rPr>
          <w:rFonts w:ascii="Segoe UI" w:hAnsi="Segoe UI" w:cs="Segoe UI"/>
          <w:color w:val="000000" w:themeColor="text1"/>
          <w:sz w:val="30"/>
          <w:szCs w:val="30"/>
        </w:rPr>
        <w:t>3.2.6 Import Assignments from I-Learn</w:t>
      </w:r>
      <w:bookmarkEnd w:id="481"/>
      <w:bookmarkEnd w:id="482"/>
      <w:bookmarkEnd w:id="483"/>
      <w:bookmarkEnd w:id="484"/>
      <w:bookmarkEnd w:id="485"/>
      <w:bookmarkEnd w:id="486"/>
      <w:bookmarkEnd w:id="487"/>
      <w:bookmarkEnd w:id="488"/>
    </w:p>
    <w:p w14:paraId="0FF111A0" w14:textId="77777777" w:rsidR="004D0EEE" w:rsidRPr="00B70B0E" w:rsidRDefault="3F85DD98" w:rsidP="004F68D1">
      <w:pPr>
        <w:rPr>
          <w:rFonts w:ascii="Segoe UI" w:hAnsi="Segoe UI" w:cs="Segoe UI"/>
          <w:color w:val="000000" w:themeColor="text1"/>
        </w:rPr>
      </w:pPr>
      <w:r w:rsidRPr="00B70B0E">
        <w:rPr>
          <w:rFonts w:ascii="Segoe UI" w:hAnsi="Segoe UI" w:cs="Segoe UI"/>
          <w:noProof/>
        </w:rPr>
        <w:lastRenderedPageBreak/>
        <w:drawing>
          <wp:inline distT="0" distB="0" distL="0" distR="0" wp14:anchorId="26B0FF43" wp14:editId="146F4855">
            <wp:extent cx="8555355" cy="4173519"/>
            <wp:effectExtent l="0" t="0" r="0" b="0"/>
            <wp:docPr id="1210085942" name="picture">
              <a:hlinkClick xmlns:a="http://schemas.openxmlformats.org/drawingml/2006/main" r:id="rId57" invalidUrl="https://github.com/MCLifeLeader/CS364/blob/master/SDD/resources/UML_Communication/import from I-learn UML communication diagram.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55355" cy="4173519"/>
                    </a:xfrm>
                    <a:prstGeom prst="rect">
                      <a:avLst/>
                    </a:prstGeom>
                  </pic:spPr>
                </pic:pic>
              </a:graphicData>
            </a:graphic>
          </wp:inline>
        </w:drawing>
      </w:r>
    </w:p>
    <w:p w14:paraId="2E3DD86E" w14:textId="7D7A35CD" w:rsidR="004D0EEE" w:rsidRPr="00B70B0E" w:rsidRDefault="004D0EEE" w:rsidP="7CA12210">
      <w:pPr>
        <w:pStyle w:val="Caption"/>
        <w:rPr>
          <w:rFonts w:ascii="Segoe UI" w:hAnsi="Segoe UI" w:cs="Segoe UI"/>
          <w:b/>
          <w:bCs/>
          <w:color w:val="000000" w:themeColor="text1"/>
        </w:rPr>
      </w:pPr>
      <w:bookmarkStart w:id="489" w:name="_Toc501008179"/>
      <w:bookmarkStart w:id="490" w:name="_Toc501044157"/>
      <w:bookmarkStart w:id="491" w:name="_Toc501046751"/>
      <w:bookmarkStart w:id="492" w:name="_Toc501050113"/>
      <w:bookmarkStart w:id="493" w:name="_Toc501053139"/>
      <w:bookmarkStart w:id="494" w:name="_Toc501053659"/>
      <w:bookmarkStart w:id="495" w:name="_Toc501051952"/>
      <w:bookmarkStart w:id="496" w:name="_Toc501049722"/>
      <w:bookmarkStart w:id="497" w:name="_Toc501142180"/>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29</w:t>
      </w:r>
      <w:r w:rsidRPr="00B70B0E">
        <w:rPr>
          <w:rFonts w:ascii="Segoe UI" w:hAnsi="Segoe UI" w:cs="Segoe UI"/>
        </w:rPr>
        <w:fldChar w:fldCharType="end"/>
      </w:r>
      <w:r w:rsidRPr="00B70B0E">
        <w:rPr>
          <w:rFonts w:ascii="Segoe UI" w:hAnsi="Segoe UI" w:cs="Segoe UI"/>
          <w:b/>
          <w:bCs/>
          <w:color w:val="000000" w:themeColor="text1"/>
        </w:rPr>
        <w:t xml:space="preserve"> - Import Assignments from I-Learn Feature Diagram</w:t>
      </w:r>
      <w:bookmarkEnd w:id="489"/>
      <w:bookmarkEnd w:id="490"/>
      <w:bookmarkEnd w:id="491"/>
      <w:bookmarkEnd w:id="492"/>
      <w:bookmarkEnd w:id="493"/>
      <w:bookmarkEnd w:id="494"/>
      <w:bookmarkEnd w:id="495"/>
      <w:bookmarkEnd w:id="496"/>
      <w:bookmarkEnd w:id="497"/>
    </w:p>
    <w:p w14:paraId="3160B947" w14:textId="2213C634" w:rsidR="004D0EEE" w:rsidRPr="00B70B0E" w:rsidRDefault="3F85DD98"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sz w:val="18"/>
          <w:szCs w:val="18"/>
        </w:rPr>
        <w:br w:type="page"/>
      </w:r>
      <w:r w:rsidR="7CA12210" w:rsidRPr="00B70B0E">
        <w:rPr>
          <w:rFonts w:ascii="Segoe UI" w:hAnsi="Segoe UI" w:cs="Segoe UI"/>
          <w:color w:val="000000" w:themeColor="text1"/>
        </w:rPr>
        <w:lastRenderedPageBreak/>
        <w:t>Design Concerns Addressed:</w:t>
      </w:r>
    </w:p>
    <w:p w14:paraId="66B0ABE3" w14:textId="77777777" w:rsidR="004D0EEE" w:rsidRPr="00B70B0E" w:rsidRDefault="7CA12210" w:rsidP="7CA12210">
      <w:pPr>
        <w:numPr>
          <w:ilvl w:val="0"/>
          <w:numId w:val="15"/>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import assignments from I-Learn.</w:t>
      </w:r>
    </w:p>
    <w:p w14:paraId="22BF0E2A"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168F2DEA"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0DE11685"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Testers should understand the processes associated to test all aspects of the product.</w:t>
      </w:r>
    </w:p>
    <w:p w14:paraId="0F299BC0"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1D7EC128" w14:textId="69B3E825" w:rsidR="004D0EEE" w:rsidRPr="00B70B0E" w:rsidRDefault="004D0EEE" w:rsidP="397D7AB1">
      <w:pPr>
        <w:pStyle w:val="NormalWeb"/>
        <w:spacing w:before="0" w:beforeAutospacing="0" w:after="240" w:afterAutospacing="0"/>
        <w:rPr>
          <w:rFonts w:ascii="Segoe UI" w:hAnsi="Segoe UI" w:cs="Segoe UI"/>
          <w:color w:val="000000" w:themeColor="text1"/>
        </w:rPr>
      </w:pPr>
    </w:p>
    <w:p w14:paraId="3210D297" w14:textId="77777777" w:rsidR="00D23AB5" w:rsidRPr="00B70B0E" w:rsidRDefault="00D23AB5">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58C495E" w14:textId="744C66CE" w:rsidR="00EB3A6E"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3.2.6.0 Import Assignments from I-Learn: Manual Sync</w:t>
      </w:r>
    </w:p>
    <w:tbl>
      <w:tblPr>
        <w:tblW w:w="13320" w:type="dxa"/>
        <w:tblCellMar>
          <w:top w:w="15" w:type="dxa"/>
          <w:left w:w="15" w:type="dxa"/>
          <w:bottom w:w="15" w:type="dxa"/>
          <w:right w:w="15" w:type="dxa"/>
        </w:tblCellMar>
        <w:tblLook w:val="04A0" w:firstRow="1" w:lastRow="0" w:firstColumn="1" w:lastColumn="0" w:noHBand="0" w:noVBand="1"/>
      </w:tblPr>
      <w:tblGrid>
        <w:gridCol w:w="3198"/>
        <w:gridCol w:w="10122"/>
      </w:tblGrid>
      <w:tr w:rsidR="00EB3A6E" w:rsidRPr="00B70B0E" w14:paraId="7CA0D28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E73E36" w14:textId="77777777" w:rsidR="00EB3A6E" w:rsidRPr="00B70B0E" w:rsidRDefault="7CA12210" w:rsidP="7CA12210">
            <w:pPr>
              <w:spacing w:after="24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4A9E1E" w14:textId="77777777" w:rsidR="00EB3A6E" w:rsidRPr="00B70B0E" w:rsidRDefault="7CA12210" w:rsidP="7CA12210">
            <w:pPr>
              <w:spacing w:after="24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EB3A6E" w:rsidRPr="00B70B0E" w14:paraId="52D4129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B90831"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1D0FD" w14:textId="77777777" w:rsidR="00D23AB5" w:rsidRPr="00B70B0E" w:rsidRDefault="00EB3A6E" w:rsidP="00D23AB5">
            <w:pPr>
              <w:keepNext/>
              <w:spacing w:after="240" w:line="240" w:lineRule="auto"/>
              <w:rPr>
                <w:rFonts w:ascii="Segoe UI" w:hAnsi="Segoe UI" w:cs="Segoe UI"/>
                <w:color w:val="000000" w:themeColor="text1"/>
              </w:rPr>
            </w:pPr>
            <w:r w:rsidRPr="00B70B0E">
              <w:rPr>
                <w:rFonts w:ascii="Segoe UI" w:hAnsi="Segoe UI" w:cs="Segoe UI"/>
                <w:noProof/>
              </w:rPr>
              <w:drawing>
                <wp:inline distT="0" distB="0" distL="0" distR="0" wp14:anchorId="2669F586" wp14:editId="0F22E684">
                  <wp:extent cx="4872353" cy="3657600"/>
                  <wp:effectExtent l="0" t="0" r="4445" b="0"/>
                  <wp:docPr id="2137124438" name="picture" descr="https://github.com/MCLifeLeader/CS364/raw/master/SDD/resources/3.2.6.0.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57C0B8E" w14:textId="10D02AAF" w:rsidR="00EB3A6E" w:rsidRPr="00B70B0E" w:rsidRDefault="00D23AB5" w:rsidP="7CA12210">
            <w:pPr>
              <w:pStyle w:val="Caption"/>
              <w:rPr>
                <w:rFonts w:ascii="Segoe UI" w:eastAsia="Times New Roman" w:hAnsi="Segoe UI" w:cs="Segoe UI"/>
                <w:b/>
                <w:bCs/>
                <w:color w:val="000000" w:themeColor="text1"/>
                <w:sz w:val="24"/>
                <w:szCs w:val="24"/>
              </w:rPr>
            </w:pPr>
            <w:bookmarkStart w:id="498" w:name="_Toc501008180"/>
            <w:bookmarkStart w:id="499" w:name="_Toc501044158"/>
            <w:bookmarkStart w:id="500" w:name="_Toc501046752"/>
            <w:bookmarkStart w:id="501" w:name="_Toc501050114"/>
            <w:bookmarkStart w:id="502" w:name="_Toc501053140"/>
            <w:bookmarkStart w:id="503" w:name="_Toc501053660"/>
            <w:bookmarkStart w:id="504" w:name="_Toc501051953"/>
            <w:bookmarkStart w:id="505" w:name="_Toc501049723"/>
            <w:bookmarkStart w:id="506" w:name="_Toc501142181"/>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30</w:t>
            </w:r>
            <w:r w:rsidRPr="00B70B0E">
              <w:rPr>
                <w:rFonts w:ascii="Segoe UI" w:hAnsi="Segoe UI" w:cs="Segoe UI"/>
              </w:rPr>
              <w:fldChar w:fldCharType="end"/>
            </w:r>
            <w:r w:rsidRPr="00B70B0E">
              <w:rPr>
                <w:rFonts w:ascii="Segoe UI" w:hAnsi="Segoe UI" w:cs="Segoe UI"/>
                <w:b/>
                <w:bCs/>
                <w:color w:val="000000" w:themeColor="text1"/>
              </w:rPr>
              <w:t xml:space="preserve"> - Import Assignments from I-Learn: Manual Sync Mockup</w:t>
            </w:r>
            <w:bookmarkEnd w:id="498"/>
            <w:bookmarkEnd w:id="499"/>
            <w:bookmarkEnd w:id="500"/>
            <w:bookmarkEnd w:id="501"/>
            <w:bookmarkEnd w:id="502"/>
            <w:bookmarkEnd w:id="503"/>
            <w:bookmarkEnd w:id="504"/>
            <w:bookmarkEnd w:id="505"/>
            <w:bookmarkEnd w:id="506"/>
          </w:p>
        </w:tc>
      </w:tr>
      <w:tr w:rsidR="00EB3A6E" w:rsidRPr="00B70B0E" w14:paraId="2158103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8FF32"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C2F5B0"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Import Assignments from I-Learn</w:t>
            </w:r>
          </w:p>
        </w:tc>
      </w:tr>
      <w:tr w:rsidR="00EB3A6E" w:rsidRPr="00B70B0E" w14:paraId="5F84E6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72FF6C"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BDAC39"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Joseph Keene</w:t>
            </w:r>
          </w:p>
        </w:tc>
      </w:tr>
      <w:tr w:rsidR="00EB3A6E" w:rsidRPr="00B70B0E" w14:paraId="248B1DF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48294"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21060" w14:textId="340519D8"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EB3A6E" w:rsidRPr="00B70B0E" w14:paraId="343881D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08BC69"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30C669"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Allow the user to import assignments from I-Learn to see their due dates and descriptions of the assignments on the calendar.</w:t>
            </w:r>
          </w:p>
        </w:tc>
      </w:tr>
      <w:tr w:rsidR="00EB3A6E" w:rsidRPr="00B70B0E" w14:paraId="3B7399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8CFF7"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F3AE7"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N/A</w:t>
            </w:r>
          </w:p>
        </w:tc>
      </w:tr>
      <w:tr w:rsidR="00EB3A6E" w:rsidRPr="00B70B0E" w14:paraId="0F6D51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DA0DCE"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5080E3"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EB3A6E" w:rsidRPr="00B70B0E" w14:paraId="39687FE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37E82"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3525"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1. User is logged in on our Calendar App.</w:t>
            </w:r>
          </w:p>
        </w:tc>
      </w:tr>
      <w:tr w:rsidR="00EB3A6E" w:rsidRPr="00B70B0E" w14:paraId="0BD853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002C0A"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B9770" w14:textId="77777777" w:rsidR="00890F46"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logged onto our Calendar App. </w:t>
            </w:r>
          </w:p>
          <w:p w14:paraId="4BDF2263" w14:textId="77777777" w:rsidR="00890F46"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User is logged into their BYU-I account. </w:t>
            </w:r>
          </w:p>
          <w:p w14:paraId="51A1EF0F" w14:textId="77777777" w:rsidR="00890F46"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3. User has their assignments imported from I-Learn. </w:t>
            </w:r>
          </w:p>
          <w:p w14:paraId="16A67B63" w14:textId="3E07F07E" w:rsidR="00EB3A6E"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4. User can now access those assignments on our Calendar App.</w:t>
            </w:r>
          </w:p>
        </w:tc>
      </w:tr>
      <w:tr w:rsidR="00EB3A6E" w:rsidRPr="00B70B0E" w14:paraId="6B59C6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FF2A6E"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B5F74" w14:textId="497B5BAE"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None</w:t>
            </w:r>
          </w:p>
        </w:tc>
      </w:tr>
      <w:tr w:rsidR="00EB3A6E" w:rsidRPr="00B70B0E" w14:paraId="7F88F28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1D080D"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CAC232"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3.2.6</w:t>
            </w:r>
          </w:p>
        </w:tc>
      </w:tr>
      <w:tr w:rsidR="00EB3A6E" w:rsidRPr="00B70B0E" w14:paraId="60665F6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CC9FC"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939C26" w14:textId="77777777" w:rsidR="00034216"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Importing Assignments from I-Learn </w:t>
            </w:r>
            <w:r w:rsidR="00EB3A6E" w:rsidRPr="00B70B0E">
              <w:rPr>
                <w:rFonts w:ascii="Segoe UI" w:hAnsi="Segoe UI" w:cs="Segoe UI"/>
              </w:rPr>
              <w:br/>
            </w:r>
            <w:r w:rsidRPr="00B70B0E">
              <w:rPr>
                <w:rFonts w:ascii="Segoe UI" w:eastAsia="Times New Roman" w:hAnsi="Segoe UI" w:cs="Segoe UI"/>
                <w:color w:val="000000" w:themeColor="text1"/>
                <w:sz w:val="24"/>
                <w:szCs w:val="24"/>
              </w:rPr>
              <w:t>1. User clicks on sync button.</w:t>
            </w:r>
          </w:p>
          <w:p w14:paraId="5F1D3347" w14:textId="77777777" w:rsidR="00034216"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is prompted to enter their BYU-I Credentials</w:t>
            </w:r>
            <w:r w:rsidR="00EB3A6E" w:rsidRPr="00B70B0E">
              <w:rPr>
                <w:rFonts w:ascii="Segoe UI" w:hAnsi="Segoe UI" w:cs="Segoe UI"/>
              </w:rPr>
              <w:br/>
            </w:r>
            <w:r w:rsidRPr="00B70B0E">
              <w:rPr>
                <w:rFonts w:ascii="Segoe UI" w:eastAsia="Times New Roman" w:hAnsi="Segoe UI" w:cs="Segoe UI"/>
                <w:color w:val="000000" w:themeColor="text1"/>
                <w:sz w:val="24"/>
                <w:szCs w:val="24"/>
              </w:rPr>
              <w:t>a. If user is already connected to their I-Learn account, this prompt is skipped.</w:t>
            </w:r>
            <w:r w:rsidR="00EB3A6E" w:rsidRPr="00B70B0E">
              <w:rPr>
                <w:rFonts w:ascii="Segoe UI" w:hAnsi="Segoe UI" w:cs="Segoe UI"/>
              </w:rPr>
              <w:br/>
            </w:r>
            <w:r w:rsidRPr="00B70B0E">
              <w:rPr>
                <w:rFonts w:ascii="Segoe UI" w:eastAsia="Times New Roman" w:hAnsi="Segoe UI" w:cs="Segoe UI"/>
                <w:color w:val="000000" w:themeColor="text1"/>
                <w:sz w:val="24"/>
                <w:szCs w:val="24"/>
              </w:rPr>
              <w:t>b. Once user has clicked "Submit", we check to see if the information is correct.</w:t>
            </w:r>
            <w:r w:rsidR="00EB3A6E" w:rsidRPr="00B70B0E">
              <w:rPr>
                <w:rFonts w:ascii="Segoe UI" w:hAnsi="Segoe UI" w:cs="Segoe UI"/>
              </w:rPr>
              <w:br/>
            </w:r>
            <w:r w:rsidRPr="00B70B0E">
              <w:rPr>
                <w:rFonts w:ascii="Segoe UI" w:eastAsia="Times New Roman" w:hAnsi="Segoe UI" w:cs="Segoe UI"/>
                <w:color w:val="000000" w:themeColor="text1"/>
                <w:sz w:val="24"/>
                <w:szCs w:val="24"/>
              </w:rPr>
              <w:t>c. If correct, they will be logged onto their BYU-I Account. If not, they will be prompted to re-enter their information.</w:t>
            </w:r>
          </w:p>
          <w:p w14:paraId="4F8546D2" w14:textId="77777777" w:rsidR="00034216"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 Their Assignments on the calendar app will be synced with their assignments from I-Learn.</w:t>
            </w:r>
            <w:r w:rsidR="00EB3A6E" w:rsidRPr="00B70B0E">
              <w:rPr>
                <w:rFonts w:ascii="Segoe UI" w:hAnsi="Segoe UI" w:cs="Segoe UI"/>
              </w:rPr>
              <w:br/>
            </w:r>
            <w:r w:rsidRPr="00B70B0E">
              <w:rPr>
                <w:rFonts w:ascii="Segoe UI" w:eastAsia="Times New Roman" w:hAnsi="Segoe UI" w:cs="Segoe UI"/>
                <w:color w:val="000000" w:themeColor="text1"/>
                <w:sz w:val="24"/>
                <w:szCs w:val="24"/>
              </w:rPr>
              <w:t>a. A pop-up box will display to the user saying, "Please wait while your assignments are synced."</w:t>
            </w:r>
          </w:p>
          <w:p w14:paraId="6FCF7BF4" w14:textId="0B0164D0" w:rsidR="00EB3A6E"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4. The user will be able to access their assignments now from our calendar application.</w:t>
            </w:r>
          </w:p>
          <w:p w14:paraId="49C350B6" w14:textId="5BD0A7F1" w:rsidR="004F68D1"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The image below details the steps necessary to import I-Learn data into the calendar application.</w:t>
            </w:r>
          </w:p>
          <w:p w14:paraId="0D9754DF" w14:textId="77777777" w:rsidR="004F68D1" w:rsidRPr="00B70B0E" w:rsidRDefault="004F68D1" w:rsidP="004F68D1">
            <w:pPr>
              <w:keepNext/>
              <w:rPr>
                <w:rFonts w:ascii="Segoe UI" w:hAnsi="Segoe UI" w:cs="Segoe UI"/>
                <w:color w:val="000000" w:themeColor="text1"/>
              </w:rPr>
            </w:pPr>
            <w:r w:rsidRPr="00B70B0E">
              <w:rPr>
                <w:rFonts w:ascii="Segoe UI" w:hAnsi="Segoe UI" w:cs="Segoe UI"/>
                <w:noProof/>
              </w:rPr>
              <w:lastRenderedPageBreak/>
              <w:drawing>
                <wp:inline distT="0" distB="0" distL="0" distR="0" wp14:anchorId="0888BB58" wp14:editId="0B18E7E6">
                  <wp:extent cx="4230711" cy="5403848"/>
                  <wp:effectExtent l="0" t="0" r="0" b="6350"/>
                  <wp:docPr id="115516842" name="picture" descr="https://github.com/MCLifeLeader/CS364/raw/master/SDD/resources/sync.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4230711" cy="5403848"/>
                          </a:xfrm>
                          <a:prstGeom prst="rect">
                            <a:avLst/>
                          </a:prstGeom>
                        </pic:spPr>
                      </pic:pic>
                    </a:graphicData>
                  </a:graphic>
                </wp:inline>
              </w:drawing>
            </w:r>
          </w:p>
          <w:p w14:paraId="226D9128" w14:textId="0E395979" w:rsidR="004F68D1" w:rsidRPr="00B70B0E" w:rsidRDefault="004F68D1" w:rsidP="7CA12210">
            <w:pPr>
              <w:pStyle w:val="Caption"/>
              <w:rPr>
                <w:rFonts w:ascii="Segoe UI" w:hAnsi="Segoe UI" w:cs="Segoe UI"/>
                <w:b/>
                <w:bCs/>
                <w:color w:val="000000" w:themeColor="text1"/>
              </w:rPr>
            </w:pPr>
            <w:bookmarkStart w:id="507" w:name="_Toc501044159"/>
            <w:bookmarkStart w:id="508" w:name="_Toc501046753"/>
            <w:bookmarkStart w:id="509" w:name="_Toc501050115"/>
            <w:bookmarkStart w:id="510" w:name="_Toc501053141"/>
            <w:bookmarkStart w:id="511" w:name="_Toc501053661"/>
            <w:bookmarkStart w:id="512" w:name="_Toc501051954"/>
            <w:bookmarkStart w:id="513" w:name="_Toc501049724"/>
            <w:bookmarkStart w:id="514" w:name="_Toc501142182"/>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31</w:t>
            </w:r>
            <w:r w:rsidRPr="00B70B0E">
              <w:rPr>
                <w:rFonts w:ascii="Segoe UI" w:hAnsi="Segoe UI" w:cs="Segoe UI"/>
              </w:rPr>
              <w:fldChar w:fldCharType="end"/>
            </w:r>
            <w:r w:rsidRPr="00B70B0E">
              <w:rPr>
                <w:rFonts w:ascii="Segoe UI" w:hAnsi="Segoe UI" w:cs="Segoe UI"/>
                <w:b/>
                <w:bCs/>
                <w:color w:val="000000" w:themeColor="text1"/>
              </w:rPr>
              <w:t xml:space="preserve"> - Calendar / I-Learn Sync Chart</w:t>
            </w:r>
            <w:bookmarkEnd w:id="507"/>
            <w:bookmarkEnd w:id="508"/>
            <w:bookmarkEnd w:id="509"/>
            <w:bookmarkEnd w:id="510"/>
            <w:bookmarkEnd w:id="511"/>
            <w:bookmarkEnd w:id="512"/>
            <w:bookmarkEnd w:id="513"/>
            <w:bookmarkEnd w:id="514"/>
          </w:p>
        </w:tc>
      </w:tr>
    </w:tbl>
    <w:p w14:paraId="1BFF9F78" w14:textId="05590FD5" w:rsidR="00F506D8"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3.2.6.1 Import Assignments from I-Learn: Automatic Sync</w:t>
      </w:r>
    </w:p>
    <w:tbl>
      <w:tblPr>
        <w:tblW w:w="13320" w:type="dxa"/>
        <w:tblCellMar>
          <w:top w:w="15" w:type="dxa"/>
          <w:left w:w="15" w:type="dxa"/>
          <w:bottom w:w="15" w:type="dxa"/>
          <w:right w:w="15" w:type="dxa"/>
        </w:tblCellMar>
        <w:tblLook w:val="04A0" w:firstRow="1" w:lastRow="0" w:firstColumn="1" w:lastColumn="0" w:noHBand="0" w:noVBand="1"/>
      </w:tblPr>
      <w:tblGrid>
        <w:gridCol w:w="2963"/>
        <w:gridCol w:w="10357"/>
      </w:tblGrid>
      <w:tr w:rsidR="00B12B93" w:rsidRPr="00B70B0E" w14:paraId="165C3890"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F17539" w14:textId="77777777" w:rsidR="00B12B93"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2AD5E3" w14:textId="77777777" w:rsidR="00B12B93"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B12B93" w:rsidRPr="00B70B0E" w14:paraId="03E535F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F2B0A5"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7E97CD" w14:textId="77777777" w:rsidR="00B0423A" w:rsidRPr="00B70B0E" w:rsidRDefault="00B12B93" w:rsidP="00B0423A">
            <w:pPr>
              <w:keepNext/>
              <w:spacing w:after="0" w:line="240" w:lineRule="auto"/>
              <w:rPr>
                <w:rFonts w:ascii="Segoe UI" w:hAnsi="Segoe UI" w:cs="Segoe UI"/>
                <w:color w:val="000000" w:themeColor="text1"/>
              </w:rPr>
            </w:pPr>
            <w:r w:rsidRPr="00B70B0E">
              <w:rPr>
                <w:rFonts w:ascii="Segoe UI" w:hAnsi="Segoe UI" w:cs="Segoe UI"/>
                <w:noProof/>
              </w:rPr>
              <w:drawing>
                <wp:inline distT="0" distB="0" distL="0" distR="0" wp14:anchorId="77E6071F" wp14:editId="61AAB911">
                  <wp:extent cx="4872353" cy="3657600"/>
                  <wp:effectExtent l="0" t="0" r="4445" b="0"/>
                  <wp:docPr id="748838266" name="picture" descr="https://github.com/MCLifeLeader/CS364/raw/master/SDD/resources/3.2.6.0.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7B6F9CF4" w14:textId="3E732EC3" w:rsidR="00B12B93" w:rsidRPr="00B70B0E" w:rsidRDefault="00B0423A" w:rsidP="7CA12210">
            <w:pPr>
              <w:pStyle w:val="Caption"/>
              <w:rPr>
                <w:rFonts w:ascii="Segoe UI" w:eastAsia="Times New Roman" w:hAnsi="Segoe UI" w:cs="Segoe UI"/>
                <w:b/>
                <w:bCs/>
                <w:color w:val="000000" w:themeColor="text1"/>
                <w:sz w:val="24"/>
                <w:szCs w:val="24"/>
              </w:rPr>
            </w:pPr>
            <w:bookmarkStart w:id="515" w:name="_Toc501008181"/>
            <w:bookmarkStart w:id="516" w:name="_Toc501044160"/>
            <w:bookmarkStart w:id="517" w:name="_Toc501046754"/>
            <w:bookmarkStart w:id="518" w:name="_Toc501050116"/>
            <w:bookmarkStart w:id="519" w:name="_Toc501053142"/>
            <w:bookmarkStart w:id="520" w:name="_Toc501053662"/>
            <w:bookmarkStart w:id="521" w:name="_Toc501051955"/>
            <w:bookmarkStart w:id="522" w:name="_Toc501049725"/>
            <w:bookmarkStart w:id="523" w:name="_Toc501142183"/>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32</w:t>
            </w:r>
            <w:r w:rsidRPr="00B70B0E">
              <w:rPr>
                <w:rFonts w:ascii="Segoe UI" w:hAnsi="Segoe UI" w:cs="Segoe UI"/>
              </w:rPr>
              <w:fldChar w:fldCharType="end"/>
            </w:r>
            <w:r w:rsidRPr="00B70B0E">
              <w:rPr>
                <w:rFonts w:ascii="Segoe UI" w:hAnsi="Segoe UI" w:cs="Segoe UI"/>
                <w:b/>
                <w:bCs/>
                <w:color w:val="000000" w:themeColor="text1"/>
              </w:rPr>
              <w:t xml:space="preserve"> - Import Assignments from I-Learn: Automatic Sync Mockup</w:t>
            </w:r>
            <w:bookmarkEnd w:id="515"/>
            <w:bookmarkEnd w:id="516"/>
            <w:bookmarkEnd w:id="517"/>
            <w:bookmarkEnd w:id="518"/>
            <w:bookmarkEnd w:id="519"/>
            <w:bookmarkEnd w:id="520"/>
            <w:bookmarkEnd w:id="521"/>
            <w:bookmarkEnd w:id="522"/>
            <w:bookmarkEnd w:id="523"/>
          </w:p>
        </w:tc>
      </w:tr>
      <w:tr w:rsidR="00B12B93" w:rsidRPr="00B70B0E" w14:paraId="0611C3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3881E"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99C66"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Import Assignments from I-Learn Automatically</w:t>
            </w:r>
          </w:p>
        </w:tc>
      </w:tr>
      <w:tr w:rsidR="00B12B93" w:rsidRPr="00B70B0E" w14:paraId="17CEAE1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74CD4B"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F4B4F4"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Joseph Keene</w:t>
            </w:r>
          </w:p>
        </w:tc>
      </w:tr>
      <w:tr w:rsidR="00B12B93" w:rsidRPr="00B70B0E" w14:paraId="4121047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A4E39"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97C9AF" w14:textId="18669FE2"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B12B93" w:rsidRPr="00B70B0E" w14:paraId="20F82FB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B5CE95"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C2F330" w14:textId="79A5E96E"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To have the assignments in I-Learn transfer over to the Calendar automatically to see their due dates and description of the assignments there in the Calendar.</w:t>
            </w:r>
          </w:p>
        </w:tc>
      </w:tr>
      <w:tr w:rsidR="00B12B93" w:rsidRPr="00B70B0E" w14:paraId="2F66E1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4C1B15"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7E206" w14:textId="604CB35F"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hAnsi="Segoe UI" w:cs="Segoe UI"/>
                <w:color w:val="000000" w:themeColor="text1"/>
              </w:rPr>
              <w:t>N/A</w:t>
            </w:r>
          </w:p>
        </w:tc>
      </w:tr>
      <w:tr w:rsidR="00B12B93" w:rsidRPr="00B70B0E" w14:paraId="5571B9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E6368F"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C7C8DD"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B12B93" w:rsidRPr="00B70B0E" w14:paraId="32B6722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870AF"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79A48"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1. User is logged into our Calendar Application.</w:t>
            </w:r>
          </w:p>
        </w:tc>
      </w:tr>
      <w:tr w:rsidR="00B12B93" w:rsidRPr="00B70B0E" w14:paraId="659CA0A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72721"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83E895" w14:textId="77777777" w:rsidR="00265801"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logged into their BYU-I account. </w:t>
            </w:r>
          </w:p>
          <w:p w14:paraId="48CCA715" w14:textId="77777777" w:rsidR="00F21968"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User has the assignments synced automatically from I-Learn. </w:t>
            </w:r>
          </w:p>
          <w:p w14:paraId="70B4DD59" w14:textId="54A13DCC"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 User is able to access their assignments on our Calendar Application.</w:t>
            </w:r>
          </w:p>
        </w:tc>
      </w:tr>
      <w:tr w:rsidR="00B12B93" w:rsidRPr="00B70B0E" w14:paraId="26CFE81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3AA7"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F2E88A" w14:textId="62B3D979"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None</w:t>
            </w:r>
          </w:p>
        </w:tc>
      </w:tr>
      <w:tr w:rsidR="00B12B93" w:rsidRPr="00B70B0E" w14:paraId="2EEEB4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7EB7D"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E1DD2B" w14:textId="77777777"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3.2.6</w:t>
            </w:r>
          </w:p>
        </w:tc>
      </w:tr>
      <w:tr w:rsidR="00B12B93" w:rsidRPr="00B70B0E" w14:paraId="741C2D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992CF4"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8AF2C5" w14:textId="77777777" w:rsidR="00F21968"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prompted to log onto their BYU-I account when logging into the calendar application for the first time. </w:t>
            </w:r>
            <w:r w:rsidR="00B12B93" w:rsidRPr="00B70B0E">
              <w:rPr>
                <w:rFonts w:ascii="Segoe UI" w:hAnsi="Segoe UI" w:cs="Segoe UI"/>
              </w:rPr>
              <w:br/>
            </w:r>
            <w:r w:rsidRPr="00B70B0E">
              <w:rPr>
                <w:rFonts w:ascii="Segoe UI" w:eastAsia="Times New Roman" w:hAnsi="Segoe UI" w:cs="Segoe UI"/>
                <w:color w:val="000000" w:themeColor="text1"/>
                <w:sz w:val="24"/>
                <w:szCs w:val="24"/>
              </w:rPr>
              <w:t>a. Once the user clicks the "Submit" button, we check to see if their information is correct.</w:t>
            </w:r>
            <w:r w:rsidR="00B12B93" w:rsidRPr="00B70B0E">
              <w:rPr>
                <w:rFonts w:ascii="Segoe UI" w:hAnsi="Segoe UI" w:cs="Segoe UI"/>
              </w:rPr>
              <w:br/>
            </w:r>
            <w:r w:rsidRPr="00B70B0E">
              <w:rPr>
                <w:rFonts w:ascii="Segoe UI" w:eastAsia="Times New Roman" w:hAnsi="Segoe UI" w:cs="Segoe UI"/>
                <w:color w:val="000000" w:themeColor="text1"/>
                <w:sz w:val="24"/>
                <w:szCs w:val="24"/>
              </w:rPr>
              <w:t>b. If correct, the User is logged onto their account. If not, we prompt them to re-enter their information.</w:t>
            </w:r>
          </w:p>
          <w:p w14:paraId="6E6F1FE9" w14:textId="77777777" w:rsidR="00F21968"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User's assignments are synced automatically. </w:t>
            </w:r>
            <w:r w:rsidR="00B12B93" w:rsidRPr="00B70B0E">
              <w:rPr>
                <w:rFonts w:ascii="Segoe UI" w:hAnsi="Segoe UI" w:cs="Segoe UI"/>
              </w:rPr>
              <w:br/>
            </w:r>
            <w:r w:rsidRPr="00B70B0E">
              <w:rPr>
                <w:rFonts w:ascii="Segoe UI" w:eastAsia="Times New Roman" w:hAnsi="Segoe UI" w:cs="Segoe UI"/>
                <w:color w:val="000000" w:themeColor="text1"/>
                <w:sz w:val="24"/>
                <w:szCs w:val="24"/>
              </w:rPr>
              <w:t>a. A pop-up box will display that says "Importing your Assignments from I-Learn. Please wait...".</w:t>
            </w:r>
            <w:r w:rsidR="00B12B93" w:rsidRPr="00B70B0E">
              <w:rPr>
                <w:rFonts w:ascii="Segoe UI" w:hAnsi="Segoe UI" w:cs="Segoe UI"/>
              </w:rPr>
              <w:br/>
            </w:r>
            <w:r w:rsidRPr="00B70B0E">
              <w:rPr>
                <w:rFonts w:ascii="Segoe UI" w:eastAsia="Times New Roman" w:hAnsi="Segoe UI" w:cs="Segoe UI"/>
                <w:color w:val="000000" w:themeColor="text1"/>
                <w:sz w:val="24"/>
                <w:szCs w:val="24"/>
              </w:rPr>
              <w:t>b. The pop-up box will disappear when we are done syncing their assignments.</w:t>
            </w:r>
          </w:p>
          <w:p w14:paraId="0D5E4225" w14:textId="15C62B12"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 The user is now able to access their assignments from our Calendar Application.</w:t>
            </w:r>
          </w:p>
        </w:tc>
      </w:tr>
    </w:tbl>
    <w:p w14:paraId="4A98B997" w14:textId="77777777" w:rsidR="00F506D8" w:rsidRPr="00B70B0E" w:rsidRDefault="7CA12210" w:rsidP="7CA12210">
      <w:pPr>
        <w:pStyle w:val="Heading3"/>
        <w:keepNext/>
        <w:spacing w:before="360" w:beforeAutospacing="0" w:after="240" w:afterAutospacing="0" w:line="375" w:lineRule="atLeast"/>
        <w:rPr>
          <w:rFonts w:ascii="Segoe UI" w:hAnsi="Segoe UI" w:cs="Segoe UI"/>
          <w:color w:val="000000" w:themeColor="text1"/>
          <w:sz w:val="30"/>
          <w:szCs w:val="30"/>
        </w:rPr>
      </w:pPr>
      <w:bookmarkStart w:id="524" w:name="_Toc501044189"/>
      <w:bookmarkStart w:id="525" w:name="_Toc501046783"/>
      <w:bookmarkStart w:id="526" w:name="_Toc501050145"/>
      <w:bookmarkStart w:id="527" w:name="_Toc501053177"/>
      <w:bookmarkStart w:id="528" w:name="_Toc501053697"/>
      <w:bookmarkStart w:id="529" w:name="_Toc501051990"/>
      <w:bookmarkStart w:id="530" w:name="_Toc501049760"/>
      <w:bookmarkStart w:id="531" w:name="_Toc501142000"/>
      <w:r w:rsidRPr="00B70B0E">
        <w:rPr>
          <w:rFonts w:ascii="Segoe UI" w:hAnsi="Segoe UI" w:cs="Segoe UI"/>
          <w:color w:val="000000" w:themeColor="text1"/>
          <w:sz w:val="30"/>
          <w:szCs w:val="30"/>
        </w:rPr>
        <w:lastRenderedPageBreak/>
        <w:t>3.2.7 Log-In Use case</w:t>
      </w:r>
      <w:bookmarkEnd w:id="524"/>
      <w:bookmarkEnd w:id="525"/>
      <w:bookmarkEnd w:id="526"/>
      <w:bookmarkEnd w:id="527"/>
      <w:bookmarkEnd w:id="528"/>
      <w:bookmarkEnd w:id="529"/>
      <w:bookmarkEnd w:id="530"/>
      <w:bookmarkEnd w:id="531"/>
    </w:p>
    <w:p w14:paraId="1DD571A0" w14:textId="6014B28A" w:rsidR="00682F7C" w:rsidRPr="00B70B0E" w:rsidRDefault="00682F7C" w:rsidP="00F506D8">
      <w:pPr>
        <w:rPr>
          <w:rFonts w:ascii="Segoe UI" w:hAnsi="Segoe UI" w:cs="Segoe UI"/>
          <w:color w:val="000000" w:themeColor="text1"/>
        </w:rPr>
      </w:pPr>
      <w:r w:rsidRPr="00B70B0E">
        <w:rPr>
          <w:rFonts w:ascii="Segoe UI" w:hAnsi="Segoe UI" w:cs="Segoe UI"/>
          <w:noProof/>
        </w:rPr>
        <w:drawing>
          <wp:inline distT="0" distB="0" distL="0" distR="0" wp14:anchorId="2F4D454B" wp14:editId="508DB59C">
            <wp:extent cx="7509062" cy="4107977"/>
            <wp:effectExtent l="0" t="0" r="0" b="6985"/>
            <wp:docPr id="1180784318" name="picture">
              <a:hlinkClick xmlns:a="http://schemas.openxmlformats.org/drawingml/2006/main" r:id="rId63" invalidUrl="https://github.com/MCLifeLeader/CS364/blob/master/SDD/resources/UML_Communication/Login (Non-SSO) UML Communication Diagram.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7509062" cy="4107977"/>
                    </a:xfrm>
                    <a:prstGeom prst="rect">
                      <a:avLst/>
                    </a:prstGeom>
                  </pic:spPr>
                </pic:pic>
              </a:graphicData>
            </a:graphic>
          </wp:inline>
        </w:drawing>
      </w:r>
    </w:p>
    <w:p w14:paraId="30E22526" w14:textId="73A44175" w:rsidR="00682F7C" w:rsidRPr="00B70B0E" w:rsidRDefault="00682F7C" w:rsidP="7CA12210">
      <w:pPr>
        <w:pStyle w:val="Caption"/>
        <w:rPr>
          <w:rFonts w:ascii="Segoe UI" w:hAnsi="Segoe UI" w:cs="Segoe UI"/>
          <w:b/>
          <w:bCs/>
          <w:color w:val="000000" w:themeColor="text1"/>
          <w:sz w:val="24"/>
          <w:szCs w:val="24"/>
        </w:rPr>
      </w:pPr>
      <w:bookmarkStart w:id="532" w:name="_Toc501008182"/>
      <w:bookmarkStart w:id="533" w:name="_Toc501044161"/>
      <w:bookmarkStart w:id="534" w:name="_Toc501046755"/>
      <w:bookmarkStart w:id="535" w:name="_Toc501050117"/>
      <w:bookmarkStart w:id="536" w:name="_Toc501053143"/>
      <w:bookmarkStart w:id="537" w:name="_Toc501053663"/>
      <w:bookmarkStart w:id="538" w:name="_Toc501051956"/>
      <w:bookmarkStart w:id="539" w:name="_Toc501049726"/>
      <w:bookmarkStart w:id="540" w:name="_Toc501142184"/>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33</w:t>
      </w:r>
      <w:r w:rsidRPr="00B70B0E">
        <w:rPr>
          <w:rFonts w:ascii="Segoe UI" w:hAnsi="Segoe UI" w:cs="Segoe UI"/>
        </w:rPr>
        <w:fldChar w:fldCharType="end"/>
      </w:r>
      <w:r w:rsidRPr="00B70B0E">
        <w:rPr>
          <w:rFonts w:ascii="Segoe UI" w:hAnsi="Segoe UI" w:cs="Segoe UI"/>
          <w:b/>
          <w:bCs/>
          <w:color w:val="000000" w:themeColor="text1"/>
        </w:rPr>
        <w:t xml:space="preserve"> - Log-In Use Case Diagram</w:t>
      </w:r>
      <w:bookmarkEnd w:id="532"/>
      <w:bookmarkEnd w:id="533"/>
      <w:bookmarkEnd w:id="534"/>
      <w:bookmarkEnd w:id="535"/>
      <w:bookmarkEnd w:id="536"/>
      <w:bookmarkEnd w:id="537"/>
      <w:bookmarkEnd w:id="538"/>
      <w:bookmarkEnd w:id="539"/>
      <w:bookmarkEnd w:id="540"/>
    </w:p>
    <w:p w14:paraId="6EB7EBB5" w14:textId="49BC1DB8" w:rsidR="00682F7C" w:rsidRPr="00B70B0E" w:rsidRDefault="7CA12210" w:rsidP="7CA12210">
      <w:pPr>
        <w:rPr>
          <w:rFonts w:ascii="Segoe UI" w:eastAsia="Times New Roman" w:hAnsi="Segoe UI" w:cs="Segoe UI"/>
          <w:color w:val="000000" w:themeColor="text1"/>
          <w:sz w:val="24"/>
          <w:szCs w:val="24"/>
        </w:rPr>
      </w:pPr>
      <w:r w:rsidRPr="00B70B0E">
        <w:rPr>
          <w:rFonts w:ascii="Segoe UI" w:hAnsi="Segoe UI" w:cs="Segoe UI"/>
          <w:color w:val="000000" w:themeColor="text1"/>
        </w:rPr>
        <w:t>Design Concerns Addressed:</w:t>
      </w:r>
    </w:p>
    <w:p w14:paraId="20DA74D8" w14:textId="77777777" w:rsidR="00682F7C" w:rsidRPr="00B70B0E" w:rsidRDefault="7CA12210" w:rsidP="7CA12210">
      <w:pPr>
        <w:numPr>
          <w:ilvl w:val="0"/>
          <w:numId w:val="16"/>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have their data be secure and only accessible by them.</w:t>
      </w:r>
    </w:p>
    <w:p w14:paraId="77C14022"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and Testers should know of the expected inputs and outputs.</w:t>
      </w:r>
    </w:p>
    <w:p w14:paraId="4BC644FF"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1051D32A"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Testers should understand the processes associated to test all aspects of the product.</w:t>
      </w:r>
    </w:p>
    <w:p w14:paraId="2E1EB4A5"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Technical support should know how the interactions between the user and the calendar application take place, including both the correct and incorrect usages.</w:t>
      </w:r>
    </w:p>
    <w:p w14:paraId="6B04F53B" w14:textId="77777777" w:rsidR="00682F7C"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3.2.7.0 Log-In Use Case: Create Account</w:t>
      </w:r>
    </w:p>
    <w:tbl>
      <w:tblPr>
        <w:tblW w:w="13320" w:type="dxa"/>
        <w:tblCellMar>
          <w:top w:w="15" w:type="dxa"/>
          <w:left w:w="15" w:type="dxa"/>
          <w:bottom w:w="15" w:type="dxa"/>
          <w:right w:w="15" w:type="dxa"/>
        </w:tblCellMar>
        <w:tblLook w:val="04A0" w:firstRow="1" w:lastRow="0" w:firstColumn="1" w:lastColumn="0" w:noHBand="0" w:noVBand="1"/>
      </w:tblPr>
      <w:tblGrid>
        <w:gridCol w:w="3321"/>
        <w:gridCol w:w="9999"/>
      </w:tblGrid>
      <w:tr w:rsidR="00682F7C" w:rsidRPr="00B70B0E" w14:paraId="788FAB9C"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40C9BA" w14:textId="77777777" w:rsidR="00682F7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7B0A0" w14:textId="77777777" w:rsidR="00682F7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682F7C" w:rsidRPr="00B70B0E" w14:paraId="6ACB15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B7766F"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5A4F92" w14:textId="77777777" w:rsidR="00F106E0" w:rsidRPr="00B70B0E" w:rsidRDefault="004F68D1" w:rsidP="00F106E0">
            <w:pPr>
              <w:keepNext/>
              <w:rPr>
                <w:rFonts w:ascii="Segoe UI" w:hAnsi="Segoe UI" w:cs="Segoe UI"/>
              </w:rPr>
            </w:pPr>
            <w:r w:rsidRPr="00B70B0E">
              <w:rPr>
                <w:rFonts w:ascii="Segoe UI" w:hAnsi="Segoe UI" w:cs="Segoe UI"/>
                <w:noProof/>
              </w:rPr>
              <w:drawing>
                <wp:inline distT="0" distB="0" distL="0" distR="0" wp14:anchorId="4C590968" wp14:editId="42985136">
                  <wp:extent cx="4572000" cy="2571750"/>
                  <wp:effectExtent l="0" t="0" r="0" b="0"/>
                  <wp:docPr id="16315119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47566B" w14:textId="2AA088EB" w:rsidR="00682F7C" w:rsidRPr="00B70B0E" w:rsidRDefault="00F106E0" w:rsidP="7CA12210">
            <w:pPr>
              <w:pStyle w:val="Caption"/>
              <w:rPr>
                <w:rFonts w:ascii="Segoe UI" w:eastAsia="Times New Roman" w:hAnsi="Segoe UI" w:cs="Segoe UI"/>
                <w:b/>
                <w:bCs/>
                <w:color w:val="000000" w:themeColor="text1"/>
              </w:rPr>
            </w:pPr>
            <w:bookmarkStart w:id="541" w:name="_Toc501053144"/>
            <w:bookmarkStart w:id="542" w:name="_Toc501053664"/>
            <w:bookmarkStart w:id="543" w:name="_Toc501051957"/>
            <w:bookmarkStart w:id="544" w:name="_Toc501049727"/>
            <w:bookmarkStart w:id="545" w:name="_Toc501142185"/>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34</w:t>
            </w:r>
            <w:r w:rsidRPr="00B70B0E">
              <w:rPr>
                <w:rFonts w:ascii="Segoe UI" w:hAnsi="Segoe UI" w:cs="Segoe UI"/>
              </w:rPr>
              <w:fldChar w:fldCharType="end"/>
            </w:r>
            <w:r w:rsidRPr="00B70B0E">
              <w:rPr>
                <w:rFonts w:ascii="Segoe UI" w:hAnsi="Segoe UI" w:cs="Segoe UI"/>
                <w:b/>
                <w:bCs/>
              </w:rPr>
              <w:t xml:space="preserve"> - Log-In Use Case: Create Account Mockup</w:t>
            </w:r>
            <w:bookmarkEnd w:id="541"/>
            <w:bookmarkEnd w:id="542"/>
            <w:bookmarkEnd w:id="543"/>
            <w:bookmarkEnd w:id="544"/>
            <w:bookmarkEnd w:id="545"/>
          </w:p>
        </w:tc>
      </w:tr>
      <w:tr w:rsidR="00682F7C" w:rsidRPr="00B70B0E" w14:paraId="29B4A0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0AB52" w14:textId="77777777" w:rsidR="00682F7C"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9245C"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Create account</w:t>
            </w:r>
          </w:p>
        </w:tc>
      </w:tr>
      <w:tr w:rsidR="00682F7C" w:rsidRPr="00B70B0E" w14:paraId="182E9A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7A9E76"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1DBED4"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Brian Robertson</w:t>
            </w:r>
          </w:p>
        </w:tc>
      </w:tr>
      <w:tr w:rsidR="00682F7C" w:rsidRPr="00B70B0E" w14:paraId="09756EA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949DA"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F31B92"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682F7C" w:rsidRPr="00B70B0E" w14:paraId="5E27379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3DD5A"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EFD0B9"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add user to the data base for them to be able to use the Calendar Application.</w:t>
            </w:r>
          </w:p>
        </w:tc>
      </w:tr>
      <w:tr w:rsidR="00682F7C" w:rsidRPr="00B70B0E" w14:paraId="292A8C4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F1AC"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C32336"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682F7C" w:rsidRPr="00B70B0E" w14:paraId="73F721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492CD"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90AAD9"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682F7C" w:rsidRPr="00B70B0E" w14:paraId="542E318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29679"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39093"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Portal has been brought up and configured.</w:t>
            </w:r>
          </w:p>
        </w:tc>
      </w:tr>
      <w:tr w:rsidR="00682F7C" w:rsidRPr="00B70B0E" w14:paraId="1CD7E2A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2F68AE"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FA41E"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be sent an email for account verification.</w:t>
            </w:r>
          </w:p>
        </w:tc>
      </w:tr>
      <w:tr w:rsidR="00682F7C" w:rsidRPr="00B70B0E" w14:paraId="55E137E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1DD1CB"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61F08" w14:textId="1F594B86"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682F7C" w:rsidRPr="00B70B0E" w14:paraId="1F8261D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2B0D2F"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A5A39B"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3.2.32, 3.2.36</w:t>
            </w:r>
          </w:p>
        </w:tc>
      </w:tr>
      <w:tr w:rsidR="00682F7C" w:rsidRPr="00B70B0E" w14:paraId="5E1350C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0BB4A"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50E37"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The user will be asked to input desired user name.</w:t>
            </w:r>
          </w:p>
          <w:p w14:paraId="198AE5E8"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user will be asked to input email address.</w:t>
            </w:r>
          </w:p>
          <w:p w14:paraId="52EF36EF"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user will be asked to input desired password.</w:t>
            </w:r>
          </w:p>
          <w:p w14:paraId="6B414B9A"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4. The user will be instructed to click the link in an email they will receive to activate their calendar application account.</w:t>
            </w:r>
          </w:p>
          <w:p w14:paraId="194DF095" w14:textId="3647602C"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5. Following account creation, and activation, the user can then log onto the calendar app.</w:t>
            </w:r>
          </w:p>
        </w:tc>
      </w:tr>
    </w:tbl>
    <w:p w14:paraId="29E18016" w14:textId="5E5A1CFE" w:rsidR="007F1B18"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3.2.7.1 Log-in Use Cases: Validation</w:t>
      </w:r>
    </w:p>
    <w:tbl>
      <w:tblPr>
        <w:tblW w:w="13320" w:type="dxa"/>
        <w:tblCellMar>
          <w:top w:w="15" w:type="dxa"/>
          <w:left w:w="15" w:type="dxa"/>
          <w:bottom w:w="15" w:type="dxa"/>
          <w:right w:w="15" w:type="dxa"/>
        </w:tblCellMar>
        <w:tblLook w:val="04A0" w:firstRow="1" w:lastRow="0" w:firstColumn="1" w:lastColumn="0" w:noHBand="0" w:noVBand="1"/>
      </w:tblPr>
      <w:tblGrid>
        <w:gridCol w:w="3038"/>
        <w:gridCol w:w="10282"/>
      </w:tblGrid>
      <w:tr w:rsidR="007F1B18" w:rsidRPr="00B70B0E" w14:paraId="32E67D8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95CC" w14:textId="77777777" w:rsidR="007F1B1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AE89BA" w14:textId="77777777" w:rsidR="007F1B1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7F1B18" w:rsidRPr="00B70B0E" w14:paraId="5C66F93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9D55E"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20A1DC" w14:textId="0EDB886D" w:rsidR="00440062" w:rsidRPr="00B70B0E" w:rsidRDefault="00BA5142" w:rsidP="00440062">
            <w:pPr>
              <w:keepNext/>
              <w:rPr>
                <w:rFonts w:ascii="Segoe UI" w:hAnsi="Segoe UI" w:cs="Segoe UI"/>
              </w:rPr>
            </w:pPr>
            <w:r w:rsidRPr="00B70B0E">
              <w:rPr>
                <w:rFonts w:ascii="Segoe UI" w:hAnsi="Segoe UI" w:cs="Segoe UI"/>
                <w:noProof/>
              </w:rPr>
              <w:drawing>
                <wp:inline distT="0" distB="0" distL="0" distR="0" wp14:anchorId="37DC44E8" wp14:editId="0C4D7AD0">
                  <wp:extent cx="4572000" cy="2571750"/>
                  <wp:effectExtent l="0" t="0" r="0" b="0"/>
                  <wp:docPr id="525181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E9D2C2C" w14:textId="587DE8F6" w:rsidR="007F1B18" w:rsidRPr="00B70B0E" w:rsidRDefault="00440062" w:rsidP="7CA12210">
            <w:pPr>
              <w:pStyle w:val="Caption"/>
              <w:rPr>
                <w:rFonts w:ascii="Segoe UI" w:hAnsi="Segoe UI" w:cs="Segoe UI"/>
                <w:b/>
                <w:bCs/>
              </w:rPr>
            </w:pPr>
            <w:bookmarkStart w:id="546" w:name="_Toc501053145"/>
            <w:bookmarkStart w:id="547" w:name="_Toc501053665"/>
            <w:bookmarkStart w:id="548" w:name="_Toc501051958"/>
            <w:bookmarkStart w:id="549" w:name="_Toc501049728"/>
            <w:bookmarkStart w:id="550" w:name="_Toc501142186"/>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35</w:t>
            </w:r>
            <w:r w:rsidRPr="00B70B0E">
              <w:rPr>
                <w:rFonts w:ascii="Segoe UI" w:hAnsi="Segoe UI" w:cs="Segoe UI"/>
              </w:rPr>
              <w:fldChar w:fldCharType="end"/>
            </w:r>
            <w:r w:rsidRPr="00B70B0E">
              <w:rPr>
                <w:rFonts w:ascii="Segoe UI" w:hAnsi="Segoe UI" w:cs="Segoe UI"/>
                <w:b/>
                <w:bCs/>
              </w:rPr>
              <w:t>.a - Log-in Use Cases: Validation Mockup</w:t>
            </w:r>
            <w:bookmarkEnd w:id="546"/>
            <w:bookmarkEnd w:id="547"/>
            <w:bookmarkEnd w:id="548"/>
            <w:bookmarkEnd w:id="549"/>
            <w:bookmarkEnd w:id="550"/>
          </w:p>
          <w:p w14:paraId="4AC9EEEB" w14:textId="0EDB886D" w:rsidR="00440062" w:rsidRPr="00B70B0E" w:rsidRDefault="00BA5142" w:rsidP="00440062">
            <w:pPr>
              <w:keepNext/>
              <w:rPr>
                <w:rFonts w:ascii="Segoe UI" w:hAnsi="Segoe UI" w:cs="Segoe UI"/>
              </w:rPr>
            </w:pPr>
            <w:r w:rsidRPr="00B70B0E">
              <w:rPr>
                <w:rFonts w:ascii="Segoe UI" w:hAnsi="Segoe UI" w:cs="Segoe UI"/>
                <w:noProof/>
              </w:rPr>
              <w:lastRenderedPageBreak/>
              <w:drawing>
                <wp:inline distT="0" distB="0" distL="0" distR="0" wp14:anchorId="49608A64" wp14:editId="386521D6">
                  <wp:extent cx="4572000" cy="2571750"/>
                  <wp:effectExtent l="0" t="0" r="0" b="0"/>
                  <wp:docPr id="1296059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2B5BA1" w14:textId="048CD6D0" w:rsidR="007F1B18" w:rsidRPr="00B70B0E" w:rsidRDefault="00440062" w:rsidP="7CA12210">
            <w:pPr>
              <w:pStyle w:val="Caption"/>
              <w:rPr>
                <w:rFonts w:ascii="Segoe UI" w:eastAsia="Times New Roman" w:hAnsi="Segoe UI" w:cs="Segoe UI"/>
                <w:b/>
                <w:bCs/>
                <w:color w:val="000000" w:themeColor="text1"/>
              </w:rPr>
            </w:pPr>
            <w:bookmarkStart w:id="551" w:name="_Toc501053146"/>
            <w:bookmarkStart w:id="552" w:name="_Toc501053666"/>
            <w:bookmarkStart w:id="553" w:name="_Toc501051959"/>
            <w:bookmarkStart w:id="554" w:name="_Toc501049729"/>
            <w:bookmarkStart w:id="555" w:name="_Toc501142187"/>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36</w:t>
            </w:r>
            <w:r w:rsidRPr="00B70B0E">
              <w:rPr>
                <w:rFonts w:ascii="Segoe UI" w:hAnsi="Segoe UI" w:cs="Segoe UI"/>
              </w:rPr>
              <w:fldChar w:fldCharType="end"/>
            </w:r>
            <w:r w:rsidRPr="00B70B0E">
              <w:rPr>
                <w:rFonts w:ascii="Segoe UI" w:hAnsi="Segoe UI" w:cs="Segoe UI"/>
                <w:b/>
                <w:bCs/>
              </w:rPr>
              <w:t>.b - Log-in Use Cases: Validation Mockup</w:t>
            </w:r>
            <w:bookmarkEnd w:id="551"/>
            <w:bookmarkEnd w:id="552"/>
            <w:bookmarkEnd w:id="553"/>
            <w:bookmarkEnd w:id="554"/>
            <w:bookmarkEnd w:id="555"/>
          </w:p>
        </w:tc>
      </w:tr>
      <w:tr w:rsidR="007F1B18" w:rsidRPr="00B70B0E" w14:paraId="7E9EAEC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3A8FD" w14:textId="77777777" w:rsidR="007F1B18"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6F555"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Log-in Validation</w:t>
            </w:r>
          </w:p>
        </w:tc>
      </w:tr>
      <w:tr w:rsidR="007F1B18" w:rsidRPr="00B70B0E" w14:paraId="488FBA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A497C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5ECA9D"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Aaron Shore</w:t>
            </w:r>
          </w:p>
        </w:tc>
      </w:tr>
      <w:tr w:rsidR="007F1B18" w:rsidRPr="00B70B0E" w14:paraId="3B2BA3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EF0BA9"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F311C" w14:textId="7EFF9CFA"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7F1B18" w:rsidRPr="00B70B0E" w14:paraId="7A6A3E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1B76E1"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AC55F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ensure that the correct user is logging into their corresponding account.</w:t>
            </w:r>
          </w:p>
        </w:tc>
      </w:tr>
      <w:tr w:rsidR="007F1B18" w:rsidRPr="00B70B0E" w14:paraId="0BA31A3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2F578"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FE437"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7F1B18" w:rsidRPr="00B70B0E" w14:paraId="64C0A7F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0F910"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CF88D1"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7F1B18" w:rsidRPr="00B70B0E" w14:paraId="24B03F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F9B508"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441AB6" w14:textId="77777777" w:rsidR="00650D3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Calendar Portal has been brought up and configured. </w:t>
            </w:r>
          </w:p>
          <w:p w14:paraId="7FA2D41C" w14:textId="099A9B4A"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has made an account for the Calendar application.</w:t>
            </w:r>
          </w:p>
        </w:tc>
      </w:tr>
      <w:tr w:rsidR="007F1B18" w:rsidRPr="00B70B0E" w14:paraId="76140CE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70439F"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22177A" w14:textId="77777777" w:rsidR="00650D3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If the user-name does not match any of the accounts created, the system will prompt the user to try again. </w:t>
            </w:r>
          </w:p>
          <w:p w14:paraId="0D659A8C"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If the password does not match what the system has stored for the current user-name, then the system will prompt the user to try again. </w:t>
            </w:r>
          </w:p>
          <w:p w14:paraId="25DEF970" w14:textId="0C61577A"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3. When both the user-name and password match an account the system has stored then the user will be logged in.</w:t>
            </w:r>
          </w:p>
        </w:tc>
      </w:tr>
      <w:tr w:rsidR="007F1B18" w:rsidRPr="00B70B0E" w14:paraId="3AE3AC8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F3A1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3F465" w14:textId="3AACA77B"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7F1B18" w:rsidRPr="00B70B0E" w14:paraId="11D3BE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E3E6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8C2E28"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3.2.36</w:t>
            </w:r>
          </w:p>
        </w:tc>
      </w:tr>
      <w:tr w:rsidR="007F1B18" w:rsidRPr="00B70B0E" w14:paraId="121C4E3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7B0C6"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C4658D"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Validation </w:t>
            </w:r>
            <w:r w:rsidR="007F1B18" w:rsidRPr="00B70B0E">
              <w:rPr>
                <w:rFonts w:ascii="Segoe UI" w:hAnsi="Segoe UI" w:cs="Segoe UI"/>
              </w:rPr>
              <w:br/>
            </w:r>
            <w:r w:rsidRPr="00B70B0E">
              <w:rPr>
                <w:rFonts w:ascii="Segoe UI" w:hAnsi="Segoe UI" w:cs="Segoe UI"/>
                <w:color w:val="000000" w:themeColor="text1"/>
              </w:rPr>
              <w:t xml:space="preserve">1. User-name input field </w:t>
            </w:r>
            <w:r w:rsidR="007F1B18" w:rsidRPr="00B70B0E">
              <w:rPr>
                <w:rFonts w:ascii="Segoe UI" w:hAnsi="Segoe UI" w:cs="Segoe UI"/>
              </w:rPr>
              <w:br/>
            </w:r>
            <w:r w:rsidRPr="00B70B0E">
              <w:rPr>
                <w:rFonts w:ascii="Segoe UI" w:hAnsi="Segoe UI" w:cs="Segoe UI"/>
                <w:color w:val="000000" w:themeColor="text1"/>
              </w:rPr>
              <w:t xml:space="preserve">a. User-name input box will have auto focus by default. </w:t>
            </w:r>
            <w:r w:rsidR="007F1B18" w:rsidRPr="00B70B0E">
              <w:rPr>
                <w:rFonts w:ascii="Segoe UI" w:hAnsi="Segoe UI" w:cs="Segoe UI"/>
              </w:rPr>
              <w:br/>
            </w:r>
            <w:r w:rsidRPr="00B70B0E">
              <w:rPr>
                <w:rFonts w:ascii="Segoe UI" w:hAnsi="Segoe UI" w:cs="Segoe UI"/>
                <w:color w:val="000000" w:themeColor="text1"/>
              </w:rPr>
              <w:t xml:space="preserve">b. As user types in their user-name, the auto-complete will detect previously used user-names for faster log in. </w:t>
            </w:r>
            <w:r w:rsidR="007F1B18" w:rsidRPr="00B70B0E">
              <w:rPr>
                <w:rFonts w:ascii="Segoe UI" w:hAnsi="Segoe UI" w:cs="Segoe UI"/>
              </w:rPr>
              <w:br/>
            </w:r>
            <w:r w:rsidRPr="00B70B0E">
              <w:rPr>
                <w:rFonts w:ascii="Segoe UI" w:hAnsi="Segoe UI" w:cs="Segoe UI"/>
                <w:color w:val="000000" w:themeColor="text1"/>
              </w:rPr>
              <w:t xml:space="preserve">c. When login button is clicked system will verify to see if the user-name matches an account. </w:t>
            </w:r>
          </w:p>
          <w:p w14:paraId="763805CC"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Password input field </w:t>
            </w:r>
            <w:r w:rsidR="007F1B18" w:rsidRPr="00B70B0E">
              <w:rPr>
                <w:rFonts w:ascii="Segoe UI" w:hAnsi="Segoe UI" w:cs="Segoe UI"/>
              </w:rPr>
              <w:br/>
            </w:r>
            <w:r w:rsidRPr="00B70B0E">
              <w:rPr>
                <w:rFonts w:ascii="Segoe UI" w:hAnsi="Segoe UI" w:cs="Segoe UI"/>
                <w:color w:val="000000" w:themeColor="text1"/>
              </w:rPr>
              <w:t xml:space="preserve">a. Input field can be accessed by clicking or using the "tab" button on keyboard. </w:t>
            </w:r>
            <w:r w:rsidR="007F1B18" w:rsidRPr="00B70B0E">
              <w:rPr>
                <w:rFonts w:ascii="Segoe UI" w:hAnsi="Segoe UI" w:cs="Segoe UI"/>
              </w:rPr>
              <w:br/>
            </w:r>
            <w:r w:rsidRPr="00B70B0E">
              <w:rPr>
                <w:rFonts w:ascii="Segoe UI" w:hAnsi="Segoe UI" w:cs="Segoe UI"/>
                <w:color w:val="000000" w:themeColor="text1"/>
              </w:rPr>
              <w:t xml:space="preserve">b. When login button is pushed it will verify that the password matches a user-name, which in full matches an account that has been created. </w:t>
            </w:r>
          </w:p>
          <w:p w14:paraId="705543F0" w14:textId="7B794424"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Login button </w:t>
            </w:r>
            <w:r w:rsidR="007F1B18" w:rsidRPr="00B70B0E">
              <w:rPr>
                <w:rFonts w:ascii="Segoe UI" w:hAnsi="Segoe UI" w:cs="Segoe UI"/>
              </w:rPr>
              <w:br/>
            </w:r>
            <w:r w:rsidRPr="00B70B0E">
              <w:rPr>
                <w:rFonts w:ascii="Segoe UI" w:hAnsi="Segoe UI" w:cs="Segoe UI"/>
                <w:color w:val="000000" w:themeColor="text1"/>
              </w:rPr>
              <w:lastRenderedPageBreak/>
              <w:t xml:space="preserve">a. Button will be active by default </w:t>
            </w:r>
            <w:r w:rsidR="007F1B18" w:rsidRPr="00B70B0E">
              <w:rPr>
                <w:rFonts w:ascii="Segoe UI" w:hAnsi="Segoe UI" w:cs="Segoe UI"/>
              </w:rPr>
              <w:br/>
            </w:r>
            <w:r w:rsidRPr="00B70B0E">
              <w:rPr>
                <w:rFonts w:ascii="Segoe UI" w:hAnsi="Segoe UI" w:cs="Segoe UI"/>
                <w:color w:val="000000" w:themeColor="text1"/>
              </w:rPr>
              <w:t>b. When button is clicked both the user-name and password input fields will be checked to match an account.</w:t>
            </w:r>
            <w:r w:rsidR="007F1B18" w:rsidRPr="00B70B0E">
              <w:rPr>
                <w:rFonts w:ascii="Segoe UI" w:hAnsi="Segoe UI" w:cs="Segoe UI"/>
              </w:rPr>
              <w:br/>
            </w:r>
            <w:r w:rsidRPr="00B70B0E">
              <w:rPr>
                <w:rFonts w:ascii="Segoe UI" w:hAnsi="Segoe UI" w:cs="Segoe UI"/>
                <w:color w:val="000000" w:themeColor="text1"/>
              </w:rPr>
              <w:t xml:space="preserve">c. While waiting for validation a loading spinner will appear. </w:t>
            </w:r>
            <w:r w:rsidR="007F1B18" w:rsidRPr="00B70B0E">
              <w:rPr>
                <w:rFonts w:ascii="Segoe UI" w:hAnsi="Segoe UI" w:cs="Segoe UI"/>
              </w:rPr>
              <w:br/>
            </w:r>
            <w:r w:rsidRPr="00B70B0E">
              <w:rPr>
                <w:rFonts w:ascii="Segoe UI" w:hAnsi="Segoe UI" w:cs="Segoe UI"/>
                <w:color w:val="000000" w:themeColor="text1"/>
              </w:rPr>
              <w:t>d. IF user-name or password is not valid then user will be prompted to try again.</w:t>
            </w:r>
            <w:r w:rsidR="007F1B18" w:rsidRPr="00B70B0E">
              <w:rPr>
                <w:rFonts w:ascii="Segoe UI" w:hAnsi="Segoe UI" w:cs="Segoe UI"/>
              </w:rPr>
              <w:br/>
            </w:r>
            <w:r w:rsidRPr="00B70B0E">
              <w:rPr>
                <w:rFonts w:ascii="Segoe UI" w:hAnsi="Segoe UI" w:cs="Segoe UI"/>
                <w:color w:val="000000" w:themeColor="text1"/>
              </w:rPr>
              <w:t>e. When user-name and password match an account, the user will be logged in and their content will be loaded.</w:t>
            </w:r>
          </w:p>
        </w:tc>
      </w:tr>
    </w:tbl>
    <w:p w14:paraId="09A376FF" w14:textId="6295CEE7" w:rsidR="00AF4864" w:rsidRPr="00B70B0E" w:rsidRDefault="00AF4864" w:rsidP="00CA2046">
      <w:pPr>
        <w:pStyle w:val="Heading4"/>
        <w:spacing w:before="360" w:beforeAutospacing="0" w:after="240" w:afterAutospacing="0" w:line="300" w:lineRule="atLeast"/>
        <w:rPr>
          <w:rFonts w:ascii="Segoe UI" w:hAnsi="Segoe UI" w:cs="Segoe UI"/>
          <w:color w:val="000000" w:themeColor="text1"/>
        </w:rPr>
      </w:pPr>
    </w:p>
    <w:p w14:paraId="55574B7B" w14:textId="6295CEE7" w:rsidR="00AF4864" w:rsidRPr="00B70B0E" w:rsidRDefault="00AF4864">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33AF606F" w14:textId="7722965A" w:rsidR="00CA2046"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3.2.7.2 Log-Out Use Case</w:t>
      </w:r>
    </w:p>
    <w:tbl>
      <w:tblPr>
        <w:tblW w:w="13320" w:type="dxa"/>
        <w:tblCellMar>
          <w:top w:w="15" w:type="dxa"/>
          <w:left w:w="15" w:type="dxa"/>
          <w:bottom w:w="15" w:type="dxa"/>
          <w:right w:w="15" w:type="dxa"/>
        </w:tblCellMar>
        <w:tblLook w:val="04A0" w:firstRow="1" w:lastRow="0" w:firstColumn="1" w:lastColumn="0" w:noHBand="0" w:noVBand="1"/>
      </w:tblPr>
      <w:tblGrid>
        <w:gridCol w:w="4407"/>
        <w:gridCol w:w="8913"/>
      </w:tblGrid>
      <w:tr w:rsidR="00CA2046" w:rsidRPr="00B70B0E" w14:paraId="79B43FA8"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35412" w14:textId="77777777" w:rsidR="00CA204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8D16E7" w14:textId="77777777" w:rsidR="00CA204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CA2046" w:rsidRPr="00B70B0E" w14:paraId="0FD43E2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B0287"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C4566" w14:textId="0EDB886D" w:rsidR="005D279F" w:rsidRPr="00B70B0E" w:rsidRDefault="004F68D1" w:rsidP="005D279F">
            <w:pPr>
              <w:keepNext/>
              <w:rPr>
                <w:rFonts w:ascii="Segoe UI" w:hAnsi="Segoe UI" w:cs="Segoe UI"/>
              </w:rPr>
            </w:pPr>
            <w:r w:rsidRPr="00B70B0E">
              <w:rPr>
                <w:rFonts w:ascii="Segoe UI" w:hAnsi="Segoe UI" w:cs="Segoe UI"/>
                <w:noProof/>
              </w:rPr>
              <w:drawing>
                <wp:inline distT="0" distB="0" distL="0" distR="0" wp14:anchorId="74B5EF8B" wp14:editId="213CAF2D">
                  <wp:extent cx="4572000" cy="3276600"/>
                  <wp:effectExtent l="0" t="0" r="0" b="0"/>
                  <wp:docPr id="987144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29CAE37" w14:textId="1D32FFB6" w:rsidR="00CA2046" w:rsidRPr="00B70B0E" w:rsidRDefault="005D279F" w:rsidP="7CA12210">
            <w:pPr>
              <w:pStyle w:val="Caption"/>
              <w:rPr>
                <w:rFonts w:ascii="Segoe UI" w:eastAsia="Times New Roman" w:hAnsi="Segoe UI" w:cs="Segoe UI"/>
                <w:b/>
                <w:bCs/>
                <w:color w:val="000000" w:themeColor="text1"/>
                <w:sz w:val="24"/>
                <w:szCs w:val="24"/>
              </w:rPr>
            </w:pPr>
            <w:bookmarkStart w:id="556" w:name="_Toc501053147"/>
            <w:bookmarkStart w:id="557" w:name="_Toc501053667"/>
            <w:bookmarkStart w:id="558" w:name="_Toc501051960"/>
            <w:bookmarkStart w:id="559" w:name="_Toc501049730"/>
            <w:bookmarkStart w:id="560" w:name="_Toc501142188"/>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37</w:t>
            </w:r>
            <w:r w:rsidRPr="00B70B0E">
              <w:rPr>
                <w:rFonts w:ascii="Segoe UI" w:hAnsi="Segoe UI" w:cs="Segoe UI"/>
              </w:rPr>
              <w:fldChar w:fldCharType="end"/>
            </w:r>
            <w:r w:rsidRPr="00B70B0E">
              <w:rPr>
                <w:rFonts w:ascii="Segoe UI" w:hAnsi="Segoe UI" w:cs="Segoe UI"/>
                <w:b/>
                <w:bCs/>
              </w:rPr>
              <w:t xml:space="preserve"> - Log-Out Use Case Mockup</w:t>
            </w:r>
            <w:bookmarkEnd w:id="556"/>
            <w:bookmarkEnd w:id="557"/>
            <w:bookmarkEnd w:id="558"/>
            <w:bookmarkEnd w:id="559"/>
            <w:bookmarkEnd w:id="560"/>
          </w:p>
        </w:tc>
      </w:tr>
      <w:tr w:rsidR="00CA2046" w:rsidRPr="00B70B0E" w14:paraId="4CE756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17DFD" w14:textId="77777777" w:rsidR="00CA2046"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B3D9C"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Log-Out</w:t>
            </w:r>
          </w:p>
        </w:tc>
      </w:tr>
      <w:tr w:rsidR="00CA2046" w:rsidRPr="00B70B0E" w14:paraId="00F2617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E7810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4D98FA"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Robert Nelson</w:t>
            </w:r>
          </w:p>
        </w:tc>
      </w:tr>
      <w:tr w:rsidR="00CA2046" w:rsidRPr="00B70B0E" w14:paraId="281120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9230B4"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349C1" w14:textId="6CAF2AE8"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CA2046" w:rsidRPr="00B70B0E" w14:paraId="06DC5F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148DC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F988F"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sign out and close the application.</w:t>
            </w:r>
          </w:p>
        </w:tc>
      </w:tr>
      <w:tr w:rsidR="00CA2046" w:rsidRPr="00B70B0E" w14:paraId="6D23425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3CD250"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D1609"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CA2046" w:rsidRPr="00B70B0E" w14:paraId="252869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B4F32C"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E1CAA8"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CA2046" w:rsidRPr="00B70B0E" w14:paraId="26ADA1F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8C36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CA9DF" w14:textId="1336FB82"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site is running, and user is logged in.</w:t>
            </w:r>
          </w:p>
        </w:tc>
      </w:tr>
      <w:tr w:rsidR="00CA2046" w:rsidRPr="00B70B0E" w14:paraId="20A4F79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2C0F72"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596C8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system logs the user out of the system. The user is taken to the log-in page.</w:t>
            </w:r>
          </w:p>
        </w:tc>
      </w:tr>
      <w:tr w:rsidR="00CA2046" w:rsidRPr="00B70B0E" w14:paraId="0788EE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A59ED"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8DAA6" w14:textId="5B5B0E39"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CA2046" w:rsidRPr="00B70B0E" w14:paraId="35C726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E553C"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88AFA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3.2.32.2</w:t>
            </w:r>
          </w:p>
        </w:tc>
      </w:tr>
      <w:tr w:rsidR="00CA2046" w:rsidRPr="00B70B0E" w14:paraId="3FB7AC7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938FA"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E30706"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Primary path: </w:t>
            </w:r>
            <w:r w:rsidR="00CA2046" w:rsidRPr="00B70B0E">
              <w:rPr>
                <w:rFonts w:ascii="Segoe UI" w:hAnsi="Segoe UI" w:cs="Segoe UI"/>
              </w:rPr>
              <w:br/>
            </w:r>
            <w:r w:rsidRPr="00B70B0E">
              <w:rPr>
                <w:rFonts w:ascii="Segoe UI" w:hAnsi="Segoe UI" w:cs="Segoe UI"/>
                <w:color w:val="000000" w:themeColor="text1"/>
              </w:rPr>
              <w:t xml:space="preserve">1. The user clicks on the "Sign Out" button. </w:t>
            </w:r>
          </w:p>
          <w:p w14:paraId="46AB9674" w14:textId="6D9896ED"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system will log the user out of the session.</w:t>
            </w:r>
          </w:p>
        </w:tc>
      </w:tr>
    </w:tbl>
    <w:p w14:paraId="2606818C" w14:textId="6295CEE7" w:rsidR="00204934" w:rsidRPr="00B70B0E" w:rsidRDefault="00204934" w:rsidP="001D4074">
      <w:pPr>
        <w:pStyle w:val="Heading4"/>
        <w:spacing w:before="360" w:beforeAutospacing="0" w:after="240" w:afterAutospacing="0" w:line="300" w:lineRule="atLeast"/>
        <w:rPr>
          <w:rFonts w:ascii="Segoe UI" w:hAnsi="Segoe UI" w:cs="Segoe UI"/>
          <w:color w:val="000000" w:themeColor="text1"/>
        </w:rPr>
      </w:pPr>
    </w:p>
    <w:p w14:paraId="5E87C825" w14:textId="6295CEE7" w:rsidR="00204934" w:rsidRPr="00B70B0E" w:rsidRDefault="00204934">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56614230" w14:textId="77777777" w:rsidR="00745949"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3.2.7.3 Log-in Use Cases: Forgot Password</w:t>
      </w:r>
    </w:p>
    <w:tbl>
      <w:tblPr>
        <w:tblW w:w="13320" w:type="dxa"/>
        <w:tblCellMar>
          <w:top w:w="15" w:type="dxa"/>
          <w:left w:w="15" w:type="dxa"/>
          <w:bottom w:w="15" w:type="dxa"/>
          <w:right w:w="15" w:type="dxa"/>
        </w:tblCellMar>
        <w:tblLook w:val="04A0" w:firstRow="1" w:lastRow="0" w:firstColumn="1" w:lastColumn="0" w:noHBand="0" w:noVBand="1"/>
      </w:tblPr>
      <w:tblGrid>
        <w:gridCol w:w="3038"/>
        <w:gridCol w:w="10282"/>
      </w:tblGrid>
      <w:tr w:rsidR="00745949" w:rsidRPr="00B70B0E" w14:paraId="4C9856B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51C80" w14:textId="77777777" w:rsidR="0074594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35E60" w14:textId="77777777" w:rsidR="0074594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745949" w:rsidRPr="00B70B0E" w14:paraId="436900B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43ECD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224C6" w14:textId="6295CEE7" w:rsidR="00204934" w:rsidRPr="00B70B0E" w:rsidRDefault="004F68D1" w:rsidP="00204934">
            <w:pPr>
              <w:keepNext/>
              <w:rPr>
                <w:rFonts w:ascii="Segoe UI" w:hAnsi="Segoe UI" w:cs="Segoe UI"/>
              </w:rPr>
            </w:pPr>
            <w:r w:rsidRPr="00B70B0E">
              <w:rPr>
                <w:rFonts w:ascii="Segoe UI" w:hAnsi="Segoe UI" w:cs="Segoe UI"/>
                <w:noProof/>
              </w:rPr>
              <w:drawing>
                <wp:inline distT="0" distB="0" distL="0" distR="0" wp14:anchorId="5112B28E" wp14:editId="5395C4E5">
                  <wp:extent cx="4572000" cy="2571750"/>
                  <wp:effectExtent l="0" t="0" r="0" b="0"/>
                  <wp:docPr id="60422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E1FB0D" w14:textId="3743A5D8" w:rsidR="00745949" w:rsidRPr="00B70B0E" w:rsidRDefault="00204934" w:rsidP="7CA12210">
            <w:pPr>
              <w:pStyle w:val="Caption"/>
              <w:rPr>
                <w:rFonts w:ascii="Segoe UI" w:eastAsia="Times New Roman" w:hAnsi="Segoe UI" w:cs="Segoe UI"/>
                <w:b/>
                <w:bCs/>
                <w:color w:val="000000" w:themeColor="text1"/>
                <w:sz w:val="24"/>
                <w:szCs w:val="24"/>
              </w:rPr>
            </w:pPr>
            <w:bookmarkStart w:id="561" w:name="_Toc501053148"/>
            <w:bookmarkStart w:id="562" w:name="_Toc501053668"/>
            <w:bookmarkStart w:id="563" w:name="_Toc501051961"/>
            <w:bookmarkStart w:id="564" w:name="_Toc501049731"/>
            <w:bookmarkStart w:id="565" w:name="_Toc501142189"/>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38</w:t>
            </w:r>
            <w:r w:rsidRPr="00B70B0E">
              <w:rPr>
                <w:rFonts w:ascii="Segoe UI" w:hAnsi="Segoe UI" w:cs="Segoe UI"/>
              </w:rPr>
              <w:fldChar w:fldCharType="end"/>
            </w:r>
            <w:r w:rsidRPr="00B70B0E">
              <w:rPr>
                <w:rFonts w:ascii="Segoe UI" w:hAnsi="Segoe UI" w:cs="Segoe UI"/>
                <w:b/>
                <w:bCs/>
              </w:rPr>
              <w:t xml:space="preserve"> - Log-in Use Cases: Forgot Password</w:t>
            </w:r>
            <w:r w:rsidR="00CE5342" w:rsidRPr="00B70B0E">
              <w:rPr>
                <w:rFonts w:ascii="Segoe UI" w:hAnsi="Segoe UI" w:cs="Segoe UI"/>
                <w:b/>
                <w:bCs/>
              </w:rPr>
              <w:t xml:space="preserve"> Mockup</w:t>
            </w:r>
            <w:bookmarkEnd w:id="561"/>
            <w:bookmarkEnd w:id="562"/>
            <w:bookmarkEnd w:id="563"/>
            <w:bookmarkEnd w:id="564"/>
            <w:bookmarkEnd w:id="565"/>
          </w:p>
        </w:tc>
      </w:tr>
      <w:tr w:rsidR="00745949" w:rsidRPr="00B70B0E" w14:paraId="270443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DEC10" w14:textId="77777777" w:rsidR="00745949"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65EB63" w14:textId="182BD38D"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Forgot Password</w:t>
            </w:r>
          </w:p>
        </w:tc>
      </w:tr>
      <w:tr w:rsidR="00745949" w:rsidRPr="00B70B0E" w14:paraId="1A26CDD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9AABC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BD81B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745949" w:rsidRPr="00B70B0E" w14:paraId="59D9739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B42C30"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02146" w14:textId="2C827EDF"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745949" w:rsidRPr="00B70B0E" w14:paraId="74BBBD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3436AF"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228E5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Help the user get back into their account if they have forgotten their password.</w:t>
            </w:r>
          </w:p>
        </w:tc>
      </w:tr>
      <w:tr w:rsidR="00745949" w:rsidRPr="00B70B0E" w14:paraId="4241F36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98645"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0E3DA"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3.2.7.1 Log-in Use Cases: Validation.</w:t>
            </w:r>
          </w:p>
        </w:tc>
      </w:tr>
      <w:tr w:rsidR="00745949" w:rsidRPr="00B70B0E" w14:paraId="5A81289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425D0"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8384"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745949" w:rsidRPr="00B70B0E" w14:paraId="19FF43C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FB15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66743E"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Calendar Portal has been brought up and configured. </w:t>
            </w:r>
          </w:p>
          <w:p w14:paraId="1743AAE1" w14:textId="15D46654"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has made an account for the Calendar application.</w:t>
            </w:r>
          </w:p>
        </w:tc>
      </w:tr>
      <w:tr w:rsidR="00745949" w:rsidRPr="00B70B0E" w14:paraId="6C8B62D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7A1B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642926"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able to change their password to something they will remember, and to login to the system.</w:t>
            </w:r>
          </w:p>
        </w:tc>
      </w:tr>
      <w:tr w:rsidR="00745949" w:rsidRPr="00B70B0E" w14:paraId="1A12714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C536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8B3B2" w14:textId="4642B1A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745949" w:rsidRPr="00B70B0E" w14:paraId="2C7A22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FB04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6B0A62"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w:t>
            </w:r>
          </w:p>
        </w:tc>
      </w:tr>
      <w:tr w:rsidR="00745949" w:rsidRPr="00B70B0E" w14:paraId="4BF3F5E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C8E56"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EC330"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Validation </w:t>
            </w:r>
            <w:r w:rsidR="00745949" w:rsidRPr="00B70B0E">
              <w:rPr>
                <w:rFonts w:ascii="Segoe UI" w:hAnsi="Segoe UI" w:cs="Segoe UI"/>
              </w:rPr>
              <w:br/>
            </w:r>
            <w:r w:rsidRPr="00B70B0E">
              <w:rPr>
                <w:rFonts w:ascii="Segoe UI" w:hAnsi="Segoe UI" w:cs="Segoe UI"/>
                <w:color w:val="000000" w:themeColor="text1"/>
              </w:rPr>
              <w:t xml:space="preserve">1. User-name input field </w:t>
            </w:r>
            <w:r w:rsidR="00745949" w:rsidRPr="00B70B0E">
              <w:rPr>
                <w:rFonts w:ascii="Segoe UI" w:hAnsi="Segoe UI" w:cs="Segoe UI"/>
              </w:rPr>
              <w:br/>
            </w:r>
            <w:r w:rsidRPr="00B70B0E">
              <w:rPr>
                <w:rFonts w:ascii="Segoe UI" w:hAnsi="Segoe UI" w:cs="Segoe UI"/>
                <w:color w:val="000000" w:themeColor="text1"/>
              </w:rPr>
              <w:t xml:space="preserve">a. User-name input box will have auto focus by default. </w:t>
            </w:r>
            <w:r w:rsidR="00745949" w:rsidRPr="00B70B0E">
              <w:rPr>
                <w:rFonts w:ascii="Segoe UI" w:hAnsi="Segoe UI" w:cs="Segoe UI"/>
              </w:rPr>
              <w:br/>
            </w:r>
            <w:r w:rsidRPr="00B70B0E">
              <w:rPr>
                <w:rFonts w:ascii="Segoe UI" w:hAnsi="Segoe UI" w:cs="Segoe UI"/>
                <w:color w:val="000000" w:themeColor="text1"/>
              </w:rPr>
              <w:t xml:space="preserve">b. As user types in their user-name, the auto-complete will detect previously used user-names for faster log in. </w:t>
            </w:r>
            <w:r w:rsidR="00745949" w:rsidRPr="00B70B0E">
              <w:rPr>
                <w:rFonts w:ascii="Segoe UI" w:hAnsi="Segoe UI" w:cs="Segoe UI"/>
              </w:rPr>
              <w:br/>
            </w:r>
            <w:r w:rsidRPr="00B70B0E">
              <w:rPr>
                <w:rFonts w:ascii="Segoe UI" w:hAnsi="Segoe UI" w:cs="Segoe UI"/>
                <w:color w:val="000000" w:themeColor="text1"/>
              </w:rPr>
              <w:t xml:space="preserve">c. When login button is clicked system will verify to see if the user-name matches an account. </w:t>
            </w:r>
          </w:p>
          <w:p w14:paraId="1BE3FC18"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Password input field </w:t>
            </w:r>
            <w:r w:rsidR="00745949" w:rsidRPr="00B70B0E">
              <w:rPr>
                <w:rFonts w:ascii="Segoe UI" w:hAnsi="Segoe UI" w:cs="Segoe UI"/>
              </w:rPr>
              <w:br/>
            </w:r>
            <w:r w:rsidRPr="00B70B0E">
              <w:rPr>
                <w:rFonts w:ascii="Segoe UI" w:hAnsi="Segoe UI" w:cs="Segoe UI"/>
                <w:color w:val="000000" w:themeColor="text1"/>
              </w:rPr>
              <w:t xml:space="preserve">a. Input field can be accessed by clicking or using the "tab" button on keyboard. </w:t>
            </w:r>
            <w:r w:rsidR="00745949" w:rsidRPr="00B70B0E">
              <w:rPr>
                <w:rFonts w:ascii="Segoe UI" w:hAnsi="Segoe UI" w:cs="Segoe UI"/>
              </w:rPr>
              <w:br/>
            </w:r>
            <w:r w:rsidRPr="00B70B0E">
              <w:rPr>
                <w:rFonts w:ascii="Segoe UI" w:hAnsi="Segoe UI" w:cs="Segoe UI"/>
                <w:color w:val="000000" w:themeColor="text1"/>
              </w:rPr>
              <w:t xml:space="preserve">b. When login button is pushed it will verify that the password matches a user-name, which in full matches an account that has been created. </w:t>
            </w:r>
          </w:p>
          <w:p w14:paraId="22087197"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Login button </w:t>
            </w:r>
            <w:r w:rsidR="00745949" w:rsidRPr="00B70B0E">
              <w:rPr>
                <w:rFonts w:ascii="Segoe UI" w:hAnsi="Segoe UI" w:cs="Segoe UI"/>
              </w:rPr>
              <w:br/>
            </w:r>
            <w:r w:rsidRPr="00B70B0E">
              <w:rPr>
                <w:rFonts w:ascii="Segoe UI" w:hAnsi="Segoe UI" w:cs="Segoe UI"/>
                <w:color w:val="000000" w:themeColor="text1"/>
              </w:rPr>
              <w:t xml:space="preserve">a. Button will be active by default </w:t>
            </w:r>
            <w:r w:rsidR="00745949" w:rsidRPr="00B70B0E">
              <w:rPr>
                <w:rFonts w:ascii="Segoe UI" w:hAnsi="Segoe UI" w:cs="Segoe UI"/>
              </w:rPr>
              <w:br/>
            </w:r>
            <w:r w:rsidRPr="00B70B0E">
              <w:rPr>
                <w:rFonts w:ascii="Segoe UI" w:hAnsi="Segoe UI" w:cs="Segoe UI"/>
                <w:color w:val="000000" w:themeColor="text1"/>
              </w:rPr>
              <w:t>b. When button is clicked both the user-name and password input fields will be checked to match an account.</w:t>
            </w:r>
            <w:r w:rsidR="00745949" w:rsidRPr="00B70B0E">
              <w:rPr>
                <w:rFonts w:ascii="Segoe UI" w:hAnsi="Segoe UI" w:cs="Segoe UI"/>
              </w:rPr>
              <w:br/>
            </w:r>
            <w:r w:rsidRPr="00B70B0E">
              <w:rPr>
                <w:rFonts w:ascii="Segoe UI" w:hAnsi="Segoe UI" w:cs="Segoe UI"/>
                <w:color w:val="000000" w:themeColor="text1"/>
              </w:rPr>
              <w:t xml:space="preserve">c. While waiting for validation a loading spinner will appear </w:t>
            </w:r>
            <w:r w:rsidR="00745949" w:rsidRPr="00B70B0E">
              <w:rPr>
                <w:rFonts w:ascii="Segoe UI" w:hAnsi="Segoe UI" w:cs="Segoe UI"/>
              </w:rPr>
              <w:br/>
            </w:r>
            <w:r w:rsidRPr="00B70B0E">
              <w:rPr>
                <w:rFonts w:ascii="Segoe UI" w:hAnsi="Segoe UI" w:cs="Segoe UI"/>
                <w:color w:val="000000" w:themeColor="text1"/>
              </w:rPr>
              <w:t>d. If user-name or password is not valid then user will be prompted to try again</w:t>
            </w:r>
          </w:p>
          <w:p w14:paraId="650D57F3" w14:textId="717148F2"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 xml:space="preserve">4. Forgot password button </w:t>
            </w:r>
            <w:r w:rsidR="00745949" w:rsidRPr="00B70B0E">
              <w:rPr>
                <w:rFonts w:ascii="Segoe UI" w:hAnsi="Segoe UI" w:cs="Segoe UI"/>
              </w:rPr>
              <w:br/>
            </w:r>
            <w:r w:rsidRPr="00B70B0E">
              <w:rPr>
                <w:rFonts w:ascii="Segoe UI" w:hAnsi="Segoe UI" w:cs="Segoe UI"/>
                <w:color w:val="000000" w:themeColor="text1"/>
              </w:rPr>
              <w:t xml:space="preserve">a. When user selects the “forgot password” button, they will be asked to confirm the email address to have the reset password link sent to. </w:t>
            </w:r>
            <w:r w:rsidR="00745949" w:rsidRPr="00B70B0E">
              <w:rPr>
                <w:rFonts w:ascii="Segoe UI" w:hAnsi="Segoe UI" w:cs="Segoe UI"/>
              </w:rPr>
              <w:br/>
            </w:r>
            <w:r w:rsidRPr="00B70B0E">
              <w:rPr>
                <w:rFonts w:ascii="Segoe UI" w:hAnsi="Segoe UI" w:cs="Segoe UI"/>
                <w:color w:val="000000" w:themeColor="text1"/>
              </w:rPr>
              <w:t>b. The user will then check their email and follow the link to set a new password.</w:t>
            </w:r>
          </w:p>
        </w:tc>
      </w:tr>
    </w:tbl>
    <w:p w14:paraId="12F5DBCD" w14:textId="77777777" w:rsidR="002E785E" w:rsidRPr="00B70B0E" w:rsidRDefault="002E785E" w:rsidP="005A4C3F">
      <w:pPr>
        <w:pStyle w:val="Heading4"/>
        <w:spacing w:before="360" w:beforeAutospacing="0" w:after="240" w:afterAutospacing="0" w:line="300" w:lineRule="atLeast"/>
        <w:rPr>
          <w:rFonts w:ascii="Segoe UI" w:hAnsi="Segoe UI" w:cs="Segoe UI"/>
          <w:color w:val="000000" w:themeColor="text1"/>
        </w:rPr>
      </w:pPr>
    </w:p>
    <w:p w14:paraId="3948AEA7" w14:textId="77777777" w:rsidR="002E785E" w:rsidRPr="00B70B0E" w:rsidRDefault="002E785E">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F64EA49" w14:textId="1EAB83FD" w:rsidR="005A4C3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3.2.7.4 Log-in Use Cases: Forgot Account</w:t>
      </w:r>
    </w:p>
    <w:tbl>
      <w:tblPr>
        <w:tblW w:w="13320" w:type="dxa"/>
        <w:tblCellMar>
          <w:top w:w="15" w:type="dxa"/>
          <w:left w:w="15" w:type="dxa"/>
          <w:bottom w:w="15" w:type="dxa"/>
          <w:right w:w="15" w:type="dxa"/>
        </w:tblCellMar>
        <w:tblLook w:val="04A0" w:firstRow="1" w:lastRow="0" w:firstColumn="1" w:lastColumn="0" w:noHBand="0" w:noVBand="1"/>
      </w:tblPr>
      <w:tblGrid>
        <w:gridCol w:w="3108"/>
        <w:gridCol w:w="10212"/>
      </w:tblGrid>
      <w:tr w:rsidR="005A4C3F" w:rsidRPr="00B70B0E" w14:paraId="27F822B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CBAD4" w14:textId="77777777" w:rsidR="005A4C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8155C" w14:textId="77777777" w:rsidR="005A4C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5A4C3F" w:rsidRPr="00B70B0E" w14:paraId="35078E2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7C9F2"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3F56B7" w14:textId="77777777" w:rsidR="002E785E" w:rsidRPr="00B70B0E" w:rsidRDefault="004F68D1" w:rsidP="002E785E">
            <w:pPr>
              <w:keepNext/>
              <w:rPr>
                <w:rFonts w:ascii="Segoe UI" w:hAnsi="Segoe UI" w:cs="Segoe UI"/>
              </w:rPr>
            </w:pPr>
            <w:r w:rsidRPr="00B70B0E">
              <w:rPr>
                <w:rFonts w:ascii="Segoe UI" w:hAnsi="Segoe UI" w:cs="Segoe UI"/>
                <w:noProof/>
              </w:rPr>
              <w:drawing>
                <wp:inline distT="0" distB="0" distL="0" distR="0" wp14:anchorId="787BAF4E" wp14:editId="654E28B6">
                  <wp:extent cx="4572000" cy="2571750"/>
                  <wp:effectExtent l="0" t="0" r="0" b="0"/>
                  <wp:docPr id="2132376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3EB4D76" w14:textId="034559E9" w:rsidR="005A4C3F" w:rsidRPr="00B70B0E" w:rsidRDefault="002E785E" w:rsidP="7CA12210">
            <w:pPr>
              <w:pStyle w:val="Caption"/>
              <w:rPr>
                <w:rFonts w:ascii="Segoe UI" w:eastAsia="Times New Roman" w:hAnsi="Segoe UI" w:cs="Segoe UI"/>
                <w:b/>
                <w:color w:val="000000" w:themeColor="text1"/>
                <w:sz w:val="24"/>
                <w:szCs w:val="24"/>
              </w:rPr>
            </w:pPr>
            <w:bookmarkStart w:id="566" w:name="_Toc501053149"/>
            <w:bookmarkStart w:id="567" w:name="_Toc501053669"/>
            <w:bookmarkStart w:id="568" w:name="_Toc501051962"/>
            <w:bookmarkStart w:id="569" w:name="_Toc501049732"/>
            <w:bookmarkStart w:id="570" w:name="_Toc501142190"/>
            <w:r w:rsidRPr="00B70B0E">
              <w:rPr>
                <w:rFonts w:ascii="Segoe UI" w:hAnsi="Segoe UI" w:cs="Segoe UI"/>
                <w:b/>
              </w:rPr>
              <w:t xml:space="preserve">Figure </w:t>
            </w:r>
            <w:r w:rsidR="0047124A" w:rsidRPr="00B70B0E">
              <w:rPr>
                <w:rFonts w:ascii="Segoe UI" w:hAnsi="Segoe UI" w:cs="Segoe UI"/>
                <w:b/>
              </w:rPr>
              <w:fldChar w:fldCharType="begin"/>
            </w:r>
            <w:r w:rsidR="0047124A" w:rsidRPr="00B70B0E">
              <w:rPr>
                <w:rFonts w:ascii="Segoe UI" w:hAnsi="Segoe UI" w:cs="Segoe UI"/>
                <w:b/>
              </w:rPr>
              <w:instrText xml:space="preserve"> SEQ Figure \* ARABIC </w:instrText>
            </w:r>
            <w:r w:rsidR="0047124A" w:rsidRPr="00B70B0E">
              <w:rPr>
                <w:rFonts w:ascii="Segoe UI" w:hAnsi="Segoe UI" w:cs="Segoe UI"/>
                <w:b/>
              </w:rPr>
              <w:fldChar w:fldCharType="separate"/>
            </w:r>
            <w:r w:rsidR="00357E57" w:rsidRPr="00B70B0E">
              <w:rPr>
                <w:rFonts w:ascii="Segoe UI" w:hAnsi="Segoe UI" w:cs="Segoe UI"/>
                <w:b/>
                <w:noProof/>
              </w:rPr>
              <w:t>39</w:t>
            </w:r>
            <w:r w:rsidR="0047124A" w:rsidRPr="00B70B0E">
              <w:rPr>
                <w:rFonts w:ascii="Segoe UI" w:hAnsi="Segoe UI" w:cs="Segoe UI"/>
                <w:b/>
              </w:rPr>
              <w:fldChar w:fldCharType="end"/>
            </w:r>
            <w:r w:rsidRPr="00B70B0E">
              <w:rPr>
                <w:rFonts w:ascii="Segoe UI" w:hAnsi="Segoe UI" w:cs="Segoe UI"/>
                <w:b/>
              </w:rPr>
              <w:t xml:space="preserve"> - Log-in Use Cases: Forgot Account Mockup</w:t>
            </w:r>
            <w:bookmarkEnd w:id="566"/>
            <w:bookmarkEnd w:id="567"/>
            <w:bookmarkEnd w:id="568"/>
            <w:bookmarkEnd w:id="569"/>
            <w:bookmarkEnd w:id="570"/>
          </w:p>
        </w:tc>
      </w:tr>
      <w:tr w:rsidR="005A4C3F" w:rsidRPr="00B70B0E" w14:paraId="44532DD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4F8F4" w14:textId="77777777" w:rsidR="005A4C3F"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FAED6"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Log-in Page</w:t>
            </w:r>
          </w:p>
        </w:tc>
      </w:tr>
      <w:tr w:rsidR="005A4C3F" w:rsidRPr="00B70B0E" w14:paraId="64BBACC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38D97"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BC1EE"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Robert Nelson</w:t>
            </w:r>
          </w:p>
        </w:tc>
      </w:tr>
      <w:tr w:rsidR="005A4C3F" w:rsidRPr="00B70B0E" w14:paraId="6AEE792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FA4DC"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4549A" w14:textId="49FCD226"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5A4C3F" w:rsidRPr="00B70B0E" w14:paraId="2D9C30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A9B104"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F8D1F9"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Help the user log back in to their account if they have forgotten their Username.</w:t>
            </w:r>
          </w:p>
        </w:tc>
      </w:tr>
      <w:tr w:rsidR="005A4C3F" w:rsidRPr="00B70B0E" w14:paraId="40EE040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984F5"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6E84EC"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3.2.7.1 Log-in Use Cases: Validation.</w:t>
            </w:r>
          </w:p>
        </w:tc>
      </w:tr>
      <w:tr w:rsidR="005A4C3F" w:rsidRPr="00B70B0E" w14:paraId="2DA282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CBC5D"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72E406"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5A4C3F" w:rsidRPr="00B70B0E" w14:paraId="730F68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1D3E1"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CDEC9"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Calendar Portal has been brought up and configured. </w:t>
            </w:r>
          </w:p>
          <w:p w14:paraId="7FDA417D" w14:textId="3F662A98"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has made an account for the Calendar application with a registered e-mail address.</w:t>
            </w:r>
          </w:p>
        </w:tc>
      </w:tr>
      <w:tr w:rsidR="005A4C3F" w:rsidRPr="00B70B0E" w14:paraId="0DCD72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177624"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1C1E90"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receive an e-mail with their username.</w:t>
            </w:r>
          </w:p>
        </w:tc>
      </w:tr>
      <w:tr w:rsidR="005A4C3F" w:rsidRPr="00B70B0E" w14:paraId="5F9CF9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2D9FC"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148A8"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Prepared Statements </w:t>
            </w:r>
            <w:hyperlink r:id="rId70">
              <w:r w:rsidRPr="00B70B0E">
                <w:rPr>
                  <w:rStyle w:val="Hyperlink"/>
                  <w:rFonts w:ascii="Segoe UI" w:hAnsi="Segoe UI" w:cs="Segoe UI"/>
                  <w:color w:val="000000" w:themeColor="text1"/>
                </w:rPr>
                <w:t>https://docs.oracle.com/javase/tutorial/jdbc/basics/prepared.html</w:t>
              </w:r>
            </w:hyperlink>
          </w:p>
        </w:tc>
      </w:tr>
      <w:tr w:rsidR="005A4C3F" w:rsidRPr="00B70B0E" w14:paraId="7103ED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230E82"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F04E97"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w:t>
            </w:r>
          </w:p>
        </w:tc>
      </w:tr>
      <w:tr w:rsidR="005A4C3F" w:rsidRPr="00B70B0E" w14:paraId="471F920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CDFBEB"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AB5D2"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Under the username field there will be a link that says, "Forgot Username." </w:t>
            </w:r>
          </w:p>
          <w:p w14:paraId="080ECF8C"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user will click the link.</w:t>
            </w:r>
          </w:p>
          <w:p w14:paraId="21BEBD44"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system will prompt the user for the email address associated with the account.</w:t>
            </w:r>
          </w:p>
          <w:p w14:paraId="1EB54482"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4. The system will accept input securely by using prepared statements. </w:t>
            </w:r>
          </w:p>
          <w:p w14:paraId="4F54522E"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5. The system will retrieve the username associated with the e-mail and send the username to the provided e-mail.</w:t>
            </w:r>
          </w:p>
          <w:p w14:paraId="7F464DB2" w14:textId="7C291695"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6. If the e-mail is not found, then the system will display an error message stating "The e-mail address is not registered to an account."</w:t>
            </w:r>
          </w:p>
        </w:tc>
      </w:tr>
    </w:tbl>
    <w:p w14:paraId="500A1E00" w14:textId="77777777" w:rsidR="00AC5030"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571" w:name="_Toc501044190"/>
      <w:bookmarkStart w:id="572" w:name="_Toc501046784"/>
      <w:bookmarkStart w:id="573" w:name="_Toc501050146"/>
      <w:bookmarkStart w:id="574" w:name="_Toc501053178"/>
      <w:bookmarkStart w:id="575" w:name="_Toc501053698"/>
      <w:bookmarkStart w:id="576" w:name="_Toc501051991"/>
      <w:bookmarkStart w:id="577" w:name="_Toc501049761"/>
      <w:bookmarkStart w:id="578" w:name="_Toc501142001"/>
      <w:r w:rsidRPr="00B70B0E">
        <w:rPr>
          <w:rFonts w:ascii="Segoe UI" w:hAnsi="Segoe UI" w:cs="Segoe UI"/>
          <w:color w:val="000000" w:themeColor="text1"/>
        </w:rPr>
        <w:t>4.0 Design Overview</w:t>
      </w:r>
      <w:bookmarkEnd w:id="571"/>
      <w:bookmarkEnd w:id="572"/>
      <w:bookmarkEnd w:id="573"/>
      <w:bookmarkEnd w:id="574"/>
      <w:bookmarkEnd w:id="575"/>
      <w:bookmarkEnd w:id="576"/>
      <w:bookmarkEnd w:id="577"/>
      <w:bookmarkEnd w:id="578"/>
    </w:p>
    <w:p w14:paraId="0DE4930D" w14:textId="4178D13C" w:rsidR="3F85DD98" w:rsidRPr="00B70B0E" w:rsidRDefault="7CA12210" w:rsidP="7CA12210">
      <w:pPr>
        <w:spacing w:after="0"/>
        <w:rPr>
          <w:rFonts w:ascii="Segoe UI" w:hAnsi="Segoe UI" w:cs="Segoe UI"/>
          <w:color w:val="000000" w:themeColor="text1"/>
          <w:sz w:val="24"/>
          <w:szCs w:val="24"/>
        </w:rPr>
      </w:pPr>
      <w:r w:rsidRPr="00B70B0E">
        <w:rPr>
          <w:rFonts w:ascii="Segoe UI" w:hAnsi="Segoe UI" w:cs="Segoe UI"/>
          <w:color w:val="000000" w:themeColor="text1"/>
          <w:sz w:val="24"/>
          <w:szCs w:val="24"/>
        </w:rPr>
        <w:lastRenderedPageBreak/>
        <w:t xml:space="preserve">The Design Overview </w:t>
      </w:r>
      <w:del w:id="579" w:author="Michael Forkey" w:date="2017-12-19T19:49:00Z">
        <w:r w:rsidRPr="00B70B0E" w:rsidDel="00A52C05">
          <w:rPr>
            <w:rFonts w:ascii="Segoe UI" w:hAnsi="Segoe UI" w:cs="Segoe UI"/>
            <w:color w:val="000000" w:themeColor="text1"/>
            <w:sz w:val="24"/>
            <w:szCs w:val="24"/>
          </w:rPr>
          <w:delText>will display</w:delText>
        </w:r>
      </w:del>
      <w:ins w:id="580" w:author="Michael Forkey" w:date="2017-12-19T19:49:00Z">
        <w:r w:rsidR="00A52C05">
          <w:rPr>
            <w:rFonts w:ascii="Segoe UI" w:hAnsi="Segoe UI" w:cs="Segoe UI"/>
            <w:color w:val="000000" w:themeColor="text1"/>
            <w:sz w:val="24"/>
            <w:szCs w:val="24"/>
          </w:rPr>
          <w:t>describes</w:t>
        </w:r>
      </w:ins>
      <w:r w:rsidRPr="00B70B0E">
        <w:rPr>
          <w:rFonts w:ascii="Segoe UI" w:hAnsi="Segoe UI" w:cs="Segoe UI"/>
          <w:color w:val="000000" w:themeColor="text1"/>
          <w:sz w:val="24"/>
          <w:szCs w:val="24"/>
        </w:rPr>
        <w:t xml:space="preserve"> a high-level representation of the Student Calendar </w:t>
      </w:r>
      <w:r w:rsidR="008207C3" w:rsidRPr="00B70B0E">
        <w:rPr>
          <w:rFonts w:ascii="Segoe UI" w:hAnsi="Segoe UI" w:cs="Segoe UI"/>
          <w:color w:val="000000" w:themeColor="text1"/>
          <w:sz w:val="24"/>
          <w:szCs w:val="24"/>
        </w:rPr>
        <w:t xml:space="preserve">Integration </w:t>
      </w:r>
      <w:r w:rsidRPr="00B70B0E">
        <w:rPr>
          <w:rFonts w:ascii="Segoe UI" w:hAnsi="Segoe UI" w:cs="Segoe UI"/>
          <w:color w:val="000000" w:themeColor="text1"/>
          <w:sz w:val="24"/>
          <w:szCs w:val="24"/>
        </w:rPr>
        <w:t xml:space="preserve">Application's system design. The System Architecture </w:t>
      </w:r>
      <w:ins w:id="581" w:author="Michael Forkey" w:date="2017-12-19T19:49:00Z">
        <w:r w:rsidR="001D2244">
          <w:rPr>
            <w:rFonts w:ascii="Segoe UI" w:hAnsi="Segoe UI" w:cs="Segoe UI"/>
            <w:color w:val="000000" w:themeColor="text1"/>
            <w:sz w:val="24"/>
            <w:szCs w:val="24"/>
          </w:rPr>
          <w:t>(</w:t>
        </w:r>
      </w:ins>
      <w:commentRangeStart w:id="582"/>
      <w:r w:rsidRPr="00B70B0E">
        <w:rPr>
          <w:rFonts w:ascii="Segoe UI" w:hAnsi="Segoe UI" w:cs="Segoe UI"/>
          <w:color w:val="000000" w:themeColor="text1"/>
          <w:sz w:val="24"/>
          <w:szCs w:val="24"/>
        </w:rPr>
        <w:t>section 4.1</w:t>
      </w:r>
      <w:commentRangeEnd w:id="582"/>
      <w:r w:rsidR="001D2244">
        <w:rPr>
          <w:rStyle w:val="CommentReference"/>
        </w:rPr>
        <w:commentReference w:id="582"/>
      </w:r>
      <w:ins w:id="583" w:author="Michael Forkey" w:date="2017-12-19T19:49:00Z">
        <w:r w:rsidR="001D2244">
          <w:rPr>
            <w:rFonts w:ascii="Segoe UI" w:hAnsi="Segoe UI" w:cs="Segoe UI"/>
            <w:color w:val="000000" w:themeColor="text1"/>
            <w:sz w:val="24"/>
            <w:szCs w:val="24"/>
          </w:rPr>
          <w:t>)</w:t>
        </w:r>
      </w:ins>
      <w:r w:rsidRPr="00B70B0E">
        <w:rPr>
          <w:rFonts w:ascii="Segoe UI" w:hAnsi="Segoe UI" w:cs="Segoe UI"/>
          <w:color w:val="000000" w:themeColor="text1"/>
          <w:sz w:val="24"/>
          <w:szCs w:val="24"/>
        </w:rPr>
        <w:t xml:space="preserve"> presents a UML diagram to demonstrate the relationships between the software classes and how they will be integrated. </w:t>
      </w:r>
      <w:commentRangeStart w:id="584"/>
      <w:del w:id="585" w:author="Michael Forkey" w:date="2017-12-19T19:50:00Z">
        <w:r w:rsidRPr="00B70B0E" w:rsidDel="001D2244">
          <w:rPr>
            <w:rFonts w:ascii="Segoe UI" w:hAnsi="Segoe UI" w:cs="Segoe UI"/>
            <w:color w:val="000000" w:themeColor="text1"/>
            <w:sz w:val="24"/>
            <w:szCs w:val="24"/>
          </w:rPr>
          <w:delText xml:space="preserve">This will provide the reader and user of the document a reference for the overall design. </w:delText>
        </w:r>
        <w:commentRangeEnd w:id="584"/>
        <w:r w:rsidR="001D2244" w:rsidDel="001D2244">
          <w:rPr>
            <w:rStyle w:val="CommentReference"/>
          </w:rPr>
          <w:commentReference w:id="584"/>
        </w:r>
      </w:del>
      <w:del w:id="586" w:author="Michael Forkey" w:date="2017-12-19T19:52:00Z">
        <w:r w:rsidRPr="00B70B0E" w:rsidDel="005C56AB">
          <w:rPr>
            <w:rFonts w:ascii="Segoe UI" w:hAnsi="Segoe UI" w:cs="Segoe UI"/>
            <w:color w:val="000000" w:themeColor="text1"/>
            <w:sz w:val="24"/>
            <w:szCs w:val="24"/>
          </w:rPr>
          <w:delText>Further d</w:delText>
        </w:r>
      </w:del>
      <w:ins w:id="587" w:author="Michael Forkey" w:date="2017-12-19T19:52:00Z">
        <w:r w:rsidR="005C56AB">
          <w:rPr>
            <w:rFonts w:ascii="Segoe UI" w:hAnsi="Segoe UI" w:cs="Segoe UI"/>
            <w:color w:val="000000" w:themeColor="text1"/>
            <w:sz w:val="24"/>
            <w:szCs w:val="24"/>
          </w:rPr>
          <w:t>D</w:t>
        </w:r>
      </w:ins>
      <w:r w:rsidRPr="00B70B0E">
        <w:rPr>
          <w:rFonts w:ascii="Segoe UI" w:hAnsi="Segoe UI" w:cs="Segoe UI"/>
          <w:color w:val="000000" w:themeColor="text1"/>
          <w:sz w:val="24"/>
          <w:szCs w:val="24"/>
        </w:rPr>
        <w:t xml:space="preserve">etails of each design component are provided in </w:t>
      </w:r>
      <w:commentRangeStart w:id="588"/>
      <w:r w:rsidRPr="00B70B0E">
        <w:rPr>
          <w:rFonts w:ascii="Segoe UI" w:hAnsi="Segoe UI" w:cs="Segoe UI"/>
          <w:color w:val="000000" w:themeColor="text1"/>
          <w:sz w:val="24"/>
          <w:szCs w:val="24"/>
        </w:rPr>
        <w:t>section 4.2</w:t>
      </w:r>
      <w:commentRangeEnd w:id="588"/>
      <w:r w:rsidR="001D2244">
        <w:rPr>
          <w:rStyle w:val="CommentReference"/>
        </w:rPr>
        <w:commentReference w:id="588"/>
      </w:r>
      <w:r w:rsidRPr="00B70B0E">
        <w:rPr>
          <w:rFonts w:ascii="Segoe UI" w:hAnsi="Segoe UI" w:cs="Segoe UI"/>
          <w:color w:val="000000" w:themeColor="text1"/>
          <w:sz w:val="24"/>
          <w:szCs w:val="24"/>
        </w:rPr>
        <w:t xml:space="preserve">. </w:t>
      </w:r>
      <w:r w:rsidR="00434086" w:rsidRPr="00B70B0E">
        <w:rPr>
          <w:rFonts w:ascii="Segoe UI" w:hAnsi="Segoe UI" w:cs="Segoe UI"/>
          <w:color w:val="000000" w:themeColor="text1"/>
          <w:sz w:val="24"/>
          <w:szCs w:val="24"/>
        </w:rPr>
        <w:br w:type="page"/>
      </w:r>
    </w:p>
    <w:p w14:paraId="13835CF7" w14:textId="77777777" w:rsidR="0018775B"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89" w:name="_Toc501044191"/>
      <w:bookmarkStart w:id="590" w:name="_Toc501046785"/>
      <w:bookmarkStart w:id="591" w:name="_Toc501050147"/>
      <w:bookmarkStart w:id="592" w:name="_Toc501053179"/>
      <w:bookmarkStart w:id="593" w:name="_Toc501053699"/>
      <w:bookmarkStart w:id="594" w:name="_Toc501051992"/>
      <w:bookmarkStart w:id="595" w:name="_Toc501049762"/>
      <w:bookmarkStart w:id="596" w:name="_Toc501142002"/>
      <w:r w:rsidRPr="00B70B0E">
        <w:rPr>
          <w:rFonts w:ascii="Segoe UI" w:hAnsi="Segoe UI" w:cs="Segoe UI"/>
          <w:color w:val="000000" w:themeColor="text1"/>
        </w:rPr>
        <w:lastRenderedPageBreak/>
        <w:t>4.1 System Architecture</w:t>
      </w:r>
      <w:bookmarkEnd w:id="589"/>
      <w:bookmarkEnd w:id="590"/>
      <w:bookmarkEnd w:id="591"/>
      <w:bookmarkEnd w:id="592"/>
      <w:bookmarkEnd w:id="593"/>
      <w:bookmarkEnd w:id="594"/>
      <w:bookmarkEnd w:id="595"/>
      <w:bookmarkEnd w:id="596"/>
    </w:p>
    <w:p w14:paraId="3B48B78A" w14:textId="77777777" w:rsidR="00B549EC" w:rsidRPr="00B70B0E" w:rsidRDefault="0018775B" w:rsidP="004F68D1">
      <w:pPr>
        <w:rPr>
          <w:rFonts w:ascii="Segoe UI" w:hAnsi="Segoe UI" w:cs="Segoe UI"/>
          <w:color w:val="000000" w:themeColor="text1"/>
        </w:rPr>
      </w:pPr>
      <w:r w:rsidRPr="00B70B0E">
        <w:rPr>
          <w:rFonts w:ascii="Segoe UI" w:hAnsi="Segoe UI" w:cs="Segoe UI"/>
          <w:noProof/>
        </w:rPr>
        <w:drawing>
          <wp:inline distT="0" distB="0" distL="0" distR="0" wp14:anchorId="78BD5C1A" wp14:editId="0EA147AE">
            <wp:extent cx="8829172" cy="5036026"/>
            <wp:effectExtent l="0" t="0" r="0" b="0"/>
            <wp:docPr id="575749089" name="picture" descr="https://github.com/MCLifeLeader/CS364/raw/master/SDD/resources/System%20Architecture%20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8829172" cy="5036026"/>
                    </a:xfrm>
                    <a:prstGeom prst="rect">
                      <a:avLst/>
                    </a:prstGeom>
                  </pic:spPr>
                </pic:pic>
              </a:graphicData>
            </a:graphic>
          </wp:inline>
        </w:drawing>
      </w:r>
    </w:p>
    <w:p w14:paraId="31922B99" w14:textId="6E9B80A2" w:rsidR="0018775B" w:rsidRPr="00B70B0E" w:rsidRDefault="00B549EC" w:rsidP="7CA12210">
      <w:pPr>
        <w:pStyle w:val="Caption"/>
        <w:rPr>
          <w:rFonts w:ascii="Segoe UI" w:hAnsi="Segoe UI" w:cs="Segoe UI"/>
          <w:b/>
          <w:bCs/>
          <w:color w:val="000000" w:themeColor="text1"/>
        </w:rPr>
      </w:pPr>
      <w:bookmarkStart w:id="597" w:name="_Toc501008183"/>
      <w:bookmarkStart w:id="598" w:name="_Toc501044162"/>
      <w:bookmarkStart w:id="599" w:name="_Toc501046756"/>
      <w:bookmarkStart w:id="600" w:name="_Toc501050118"/>
      <w:bookmarkStart w:id="601" w:name="_Toc501053150"/>
      <w:bookmarkStart w:id="602" w:name="_Toc501053670"/>
      <w:bookmarkStart w:id="603" w:name="_Toc501051963"/>
      <w:bookmarkStart w:id="604" w:name="_Toc501049733"/>
      <w:bookmarkStart w:id="605" w:name="_Toc501142191"/>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40</w:t>
      </w:r>
      <w:r w:rsidRPr="00B70B0E">
        <w:rPr>
          <w:rFonts w:ascii="Segoe UI" w:hAnsi="Segoe UI" w:cs="Segoe UI"/>
        </w:rPr>
        <w:fldChar w:fldCharType="end"/>
      </w:r>
      <w:r w:rsidRPr="00B70B0E">
        <w:rPr>
          <w:rFonts w:ascii="Segoe UI" w:hAnsi="Segoe UI" w:cs="Segoe UI"/>
          <w:b/>
          <w:bCs/>
          <w:color w:val="000000" w:themeColor="text1"/>
        </w:rPr>
        <w:t xml:space="preserve"> - System Architecture Diagram</w:t>
      </w:r>
      <w:bookmarkEnd w:id="597"/>
      <w:bookmarkEnd w:id="598"/>
      <w:bookmarkEnd w:id="599"/>
      <w:bookmarkEnd w:id="600"/>
      <w:bookmarkEnd w:id="601"/>
      <w:bookmarkEnd w:id="602"/>
      <w:bookmarkEnd w:id="603"/>
      <w:bookmarkEnd w:id="604"/>
      <w:bookmarkEnd w:id="605"/>
    </w:p>
    <w:p w14:paraId="4F9F6B71" w14:textId="77777777" w:rsidR="0018775B"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06" w:name="_Toc501044192"/>
      <w:bookmarkStart w:id="607" w:name="_Toc501046786"/>
      <w:bookmarkStart w:id="608" w:name="_Toc501050148"/>
      <w:bookmarkStart w:id="609" w:name="_Toc501053180"/>
      <w:bookmarkStart w:id="610" w:name="_Toc501053700"/>
      <w:bookmarkStart w:id="611" w:name="_Toc501051993"/>
      <w:bookmarkStart w:id="612" w:name="_Toc501049763"/>
      <w:bookmarkStart w:id="613" w:name="_Toc501142003"/>
      <w:r w:rsidRPr="00B70B0E">
        <w:rPr>
          <w:rFonts w:ascii="Segoe UI" w:hAnsi="Segoe UI" w:cs="Segoe UI"/>
          <w:color w:val="000000" w:themeColor="text1"/>
          <w:sz w:val="30"/>
          <w:szCs w:val="30"/>
        </w:rPr>
        <w:lastRenderedPageBreak/>
        <w:t>4.1.0 Architecture Description</w:t>
      </w:r>
      <w:bookmarkEnd w:id="606"/>
      <w:bookmarkEnd w:id="607"/>
      <w:bookmarkEnd w:id="608"/>
      <w:bookmarkEnd w:id="609"/>
      <w:bookmarkEnd w:id="610"/>
      <w:bookmarkEnd w:id="611"/>
      <w:bookmarkEnd w:id="612"/>
      <w:bookmarkEnd w:id="613"/>
    </w:p>
    <w:p w14:paraId="31E9A63E" w14:textId="3E9A4017"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architecture design for the Student Calendar</w:t>
      </w:r>
      <w:r w:rsidR="00D9740F" w:rsidRPr="00B70B0E">
        <w:rPr>
          <w:rFonts w:ascii="Segoe UI" w:hAnsi="Segoe UI" w:cs="Segoe UI"/>
          <w:color w:val="000000" w:themeColor="text1"/>
        </w:rPr>
        <w:t xml:space="preserve"> Integration</w:t>
      </w:r>
      <w:r w:rsidRPr="00B70B0E">
        <w:rPr>
          <w:rFonts w:ascii="Segoe UI" w:hAnsi="Segoe UI" w:cs="Segoe UI"/>
          <w:color w:val="000000" w:themeColor="text1"/>
        </w:rPr>
        <w:t xml:space="preserve"> application </w:t>
      </w:r>
      <w:del w:id="614" w:author="Michael Forkey" w:date="2017-12-19T20:10:00Z">
        <w:r w:rsidRPr="00B70B0E" w:rsidDel="00625FE1">
          <w:rPr>
            <w:rFonts w:ascii="Segoe UI" w:hAnsi="Segoe UI" w:cs="Segoe UI"/>
            <w:color w:val="000000" w:themeColor="text1"/>
          </w:rPr>
          <w:delText xml:space="preserve">is centered </w:delText>
        </w:r>
      </w:del>
      <w:del w:id="615" w:author="Michael Forkey" w:date="2017-12-19T20:11:00Z">
        <w:r w:rsidR="00D9740F" w:rsidRPr="00B70B0E" w:rsidDel="00625FE1">
          <w:rPr>
            <w:rFonts w:ascii="Segoe UI" w:hAnsi="Segoe UI" w:cs="Segoe UI"/>
            <w:color w:val="000000" w:themeColor="text1"/>
          </w:rPr>
          <w:delText>on</w:delText>
        </w:r>
        <w:r w:rsidRPr="00B70B0E" w:rsidDel="00625FE1">
          <w:rPr>
            <w:rFonts w:ascii="Segoe UI" w:hAnsi="Segoe UI" w:cs="Segoe UI"/>
            <w:color w:val="000000" w:themeColor="text1"/>
          </w:rPr>
          <w:delText xml:space="preserve"> the</w:delText>
        </w:r>
      </w:del>
      <w:r w:rsidRPr="00B70B0E">
        <w:rPr>
          <w:rFonts w:ascii="Segoe UI" w:hAnsi="Segoe UI" w:cs="Segoe UI"/>
          <w:color w:val="000000" w:themeColor="text1"/>
        </w:rPr>
        <w:t xml:space="preserve"> </w:t>
      </w:r>
      <w:ins w:id="616" w:author="Michael Forkey" w:date="2017-12-19T20:11:00Z">
        <w:r w:rsidR="00625FE1">
          <w:rPr>
            <w:rFonts w:ascii="Segoe UI" w:hAnsi="Segoe UI" w:cs="Segoe UI"/>
            <w:color w:val="000000" w:themeColor="text1"/>
          </w:rPr>
          <w:t>implements</w:t>
        </w:r>
      </w:ins>
      <w:ins w:id="617" w:author="Michael Forkey" w:date="2017-12-19T20:12:00Z">
        <w:r w:rsidR="00625FE1">
          <w:rPr>
            <w:rFonts w:ascii="Segoe UI" w:hAnsi="Segoe UI" w:cs="Segoe UI"/>
            <w:color w:val="000000" w:themeColor="text1"/>
          </w:rPr>
          <w:t xml:space="preserve"> the</w:t>
        </w:r>
      </w:ins>
      <w:ins w:id="618" w:author="Michael Forkey" w:date="2017-12-19T20:11:00Z">
        <w:r w:rsidR="00625FE1">
          <w:rPr>
            <w:rFonts w:ascii="Segoe UI" w:hAnsi="Segoe UI" w:cs="Segoe UI"/>
            <w:color w:val="000000" w:themeColor="text1"/>
          </w:rPr>
          <w:t xml:space="preserve"> Model-View-Controller (</w:t>
        </w:r>
      </w:ins>
      <w:r w:rsidRPr="00B70B0E">
        <w:rPr>
          <w:rFonts w:ascii="Segoe UI" w:hAnsi="Segoe UI" w:cs="Segoe UI"/>
          <w:color w:val="000000" w:themeColor="text1"/>
        </w:rPr>
        <w:t>MVC</w:t>
      </w:r>
      <w:ins w:id="619" w:author="Michael Forkey" w:date="2017-12-19T20:11:00Z">
        <w:r w:rsidR="00625FE1">
          <w:rPr>
            <w:rFonts w:ascii="Segoe UI" w:hAnsi="Segoe UI" w:cs="Segoe UI"/>
            <w:color w:val="000000" w:themeColor="text1"/>
          </w:rPr>
          <w:t>)</w:t>
        </w:r>
      </w:ins>
      <w:r w:rsidRPr="00B70B0E">
        <w:rPr>
          <w:rFonts w:ascii="Segoe UI" w:hAnsi="Segoe UI" w:cs="Segoe UI"/>
          <w:color w:val="000000" w:themeColor="text1"/>
        </w:rPr>
        <w:t xml:space="preserve"> </w:t>
      </w:r>
      <w:del w:id="620" w:author="Michael Forkey" w:date="2017-12-19T20:11:00Z">
        <w:r w:rsidRPr="00B70B0E" w:rsidDel="00625FE1">
          <w:rPr>
            <w:rFonts w:ascii="Segoe UI" w:hAnsi="Segoe UI" w:cs="Segoe UI"/>
            <w:color w:val="000000" w:themeColor="text1"/>
          </w:rPr>
          <w:delText xml:space="preserve">(Model, View, Controller) </w:delText>
        </w:r>
      </w:del>
      <w:r w:rsidRPr="00B70B0E">
        <w:rPr>
          <w:rFonts w:ascii="Segoe UI" w:hAnsi="Segoe UI" w:cs="Segoe UI"/>
          <w:color w:val="000000" w:themeColor="text1"/>
        </w:rPr>
        <w:t xml:space="preserve">design pattern which is a popular pattern for internet browser based applications. This pattern </w:t>
      </w:r>
      <w:commentRangeStart w:id="621"/>
      <w:del w:id="622" w:author="Michael Forkey" w:date="2017-12-19T20:12:00Z">
        <w:r w:rsidRPr="00B70B0E" w:rsidDel="00625FE1">
          <w:rPr>
            <w:rFonts w:ascii="Segoe UI" w:hAnsi="Segoe UI" w:cs="Segoe UI"/>
            <w:color w:val="000000" w:themeColor="text1"/>
          </w:rPr>
          <w:delText>improves the</w:delText>
        </w:r>
      </w:del>
      <w:commentRangeEnd w:id="621"/>
      <w:r w:rsidR="00625FE1">
        <w:rPr>
          <w:rStyle w:val="CommentReference"/>
          <w:rFonts w:asciiTheme="minorHAnsi" w:eastAsiaTheme="minorEastAsia" w:hAnsiTheme="minorHAnsi" w:cstheme="minorBidi"/>
        </w:rPr>
        <w:commentReference w:id="621"/>
      </w:r>
      <w:r w:rsidRPr="00B70B0E">
        <w:rPr>
          <w:rFonts w:ascii="Segoe UI" w:hAnsi="Segoe UI" w:cs="Segoe UI"/>
          <w:color w:val="000000" w:themeColor="text1"/>
        </w:rPr>
        <w:t xml:space="preserve"> </w:t>
      </w:r>
      <w:ins w:id="623" w:author="Michael Forkey" w:date="2017-12-19T20:12:00Z">
        <w:r w:rsidR="00625FE1">
          <w:rPr>
            <w:rFonts w:ascii="Segoe UI" w:hAnsi="Segoe UI" w:cs="Segoe UI"/>
            <w:color w:val="000000" w:themeColor="text1"/>
          </w:rPr>
          <w:t xml:space="preserve">provides </w:t>
        </w:r>
      </w:ins>
      <w:r w:rsidRPr="00B70B0E">
        <w:rPr>
          <w:rFonts w:ascii="Segoe UI" w:hAnsi="Segoe UI" w:cs="Segoe UI"/>
          <w:color w:val="000000" w:themeColor="text1"/>
        </w:rPr>
        <w:t xml:space="preserve">system scalability, testability, and maintainability. Using the MVC pattern separates the visual front-end implementation from the back-end </w:t>
      </w:r>
      <w:ins w:id="624" w:author="Michael Forkey" w:date="2017-12-19T20:13:00Z">
        <w:r w:rsidR="00625FE1">
          <w:rPr>
            <w:rFonts w:ascii="Segoe UI" w:hAnsi="Segoe UI" w:cs="Segoe UI"/>
            <w:color w:val="000000" w:themeColor="text1"/>
          </w:rPr>
          <w:t xml:space="preserve">implementation facilitating independent </w:t>
        </w:r>
      </w:ins>
      <w:r w:rsidRPr="00B70B0E">
        <w:rPr>
          <w:rFonts w:ascii="Segoe UI" w:hAnsi="Segoe UI" w:cs="Segoe UI"/>
          <w:color w:val="000000" w:themeColor="text1"/>
        </w:rPr>
        <w:t xml:space="preserve">development. This </w:t>
      </w:r>
      <w:del w:id="625" w:author="Michael Forkey" w:date="2017-12-19T20:13:00Z">
        <w:r w:rsidRPr="00B70B0E" w:rsidDel="00625FE1">
          <w:rPr>
            <w:rFonts w:ascii="Segoe UI" w:hAnsi="Segoe UI" w:cs="Segoe UI"/>
            <w:color w:val="000000" w:themeColor="text1"/>
          </w:rPr>
          <w:delText xml:space="preserve">will </w:delText>
        </w:r>
      </w:del>
      <w:r w:rsidRPr="00B70B0E">
        <w:rPr>
          <w:rFonts w:ascii="Segoe UI" w:hAnsi="Segoe UI" w:cs="Segoe UI"/>
          <w:color w:val="000000" w:themeColor="text1"/>
        </w:rPr>
        <w:t>allow</w:t>
      </w:r>
      <w:ins w:id="626" w:author="Michael Forkey" w:date="2017-12-19T20:13:00Z">
        <w:r w:rsidR="00625FE1">
          <w:rPr>
            <w:rFonts w:ascii="Segoe UI" w:hAnsi="Segoe UI" w:cs="Segoe UI"/>
            <w:color w:val="000000" w:themeColor="text1"/>
          </w:rPr>
          <w:t>s</w:t>
        </w:r>
      </w:ins>
      <w:r w:rsidRPr="00B70B0E">
        <w:rPr>
          <w:rFonts w:ascii="Segoe UI" w:hAnsi="Segoe UI" w:cs="Segoe UI"/>
          <w:color w:val="000000" w:themeColor="text1"/>
        </w:rPr>
        <w:t xml:space="preserve"> developers to make modifications to the business and database layers without requiring the U.I. layer to be updated and vice versa.</w:t>
      </w:r>
    </w:p>
    <w:p w14:paraId="6B9B6A58" w14:textId="4F35E99B"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The </w:t>
      </w:r>
      <w:commentRangeStart w:id="627"/>
      <w:r w:rsidRPr="00B70B0E">
        <w:rPr>
          <w:rFonts w:ascii="Segoe UI" w:hAnsi="Segoe UI" w:cs="Segoe UI"/>
          <w:color w:val="000000" w:themeColor="text1"/>
        </w:rPr>
        <w:t>m</w:t>
      </w:r>
      <w:commentRangeEnd w:id="627"/>
      <w:r w:rsidR="00987E78">
        <w:rPr>
          <w:rStyle w:val="CommentReference"/>
          <w:rFonts w:asciiTheme="minorHAnsi" w:eastAsiaTheme="minorEastAsia" w:hAnsiTheme="minorHAnsi" w:cstheme="minorBidi"/>
        </w:rPr>
        <w:commentReference w:id="627"/>
      </w:r>
      <w:r w:rsidRPr="00B70B0E">
        <w:rPr>
          <w:rFonts w:ascii="Segoe UI" w:hAnsi="Segoe UI" w:cs="Segoe UI"/>
          <w:color w:val="000000" w:themeColor="text1"/>
        </w:rPr>
        <w:t xml:space="preserve">odel classes contain all the data fields necessary for the insertion, modification, and deletion of </w:t>
      </w:r>
      <w:commentRangeStart w:id="628"/>
      <w:r w:rsidRPr="00B70B0E">
        <w:rPr>
          <w:rFonts w:ascii="Segoe UI" w:hAnsi="Segoe UI" w:cs="Segoe UI"/>
          <w:color w:val="000000" w:themeColor="text1"/>
        </w:rPr>
        <w:t>student</w:t>
      </w:r>
      <w:commentRangeEnd w:id="628"/>
      <w:r w:rsidR="007D61F9">
        <w:rPr>
          <w:rStyle w:val="CommentReference"/>
          <w:rFonts w:asciiTheme="minorHAnsi" w:eastAsiaTheme="minorEastAsia" w:hAnsiTheme="minorHAnsi" w:cstheme="minorBidi"/>
        </w:rPr>
        <w:commentReference w:id="628"/>
      </w:r>
      <w:r w:rsidRPr="00B70B0E">
        <w:rPr>
          <w:rFonts w:ascii="Segoe UI" w:hAnsi="Segoe UI" w:cs="Segoe UI"/>
          <w:color w:val="000000" w:themeColor="text1"/>
        </w:rPr>
        <w:t xml:space="preserve"> and calendar information. </w:t>
      </w:r>
      <w:commentRangeStart w:id="629"/>
      <w:r w:rsidRPr="00B70B0E">
        <w:rPr>
          <w:rFonts w:ascii="Segoe UI" w:hAnsi="Segoe UI" w:cs="Segoe UI"/>
          <w:color w:val="000000" w:themeColor="text1"/>
        </w:rPr>
        <w:t xml:space="preserve">The model classes do not perform any functions that make changes to the system. </w:t>
      </w:r>
      <w:commentRangeEnd w:id="629"/>
      <w:r w:rsidR="00D52B77">
        <w:rPr>
          <w:rStyle w:val="CommentReference"/>
          <w:rFonts w:asciiTheme="minorHAnsi" w:eastAsiaTheme="minorEastAsia" w:hAnsiTheme="minorHAnsi" w:cstheme="minorBidi"/>
        </w:rPr>
        <w:commentReference w:id="629"/>
      </w:r>
      <w:r w:rsidRPr="00B70B0E">
        <w:rPr>
          <w:rFonts w:ascii="Segoe UI" w:hAnsi="Segoe UI" w:cs="Segoe UI"/>
          <w:color w:val="000000" w:themeColor="text1"/>
        </w:rPr>
        <w:t>Their sole purpose is to hold student and calendar data to make it easier for the system to internally store and pass around data. These model classes are accessed by controller classes.</w:t>
      </w:r>
    </w:p>
    <w:p w14:paraId="444B994C" w14:textId="72EABC19"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The Controller classes contain all the methods that are necessary to work with the data in the model classes. </w:t>
      </w:r>
      <w:commentRangeStart w:id="630"/>
      <w:r w:rsidRPr="00B70B0E">
        <w:rPr>
          <w:rFonts w:ascii="Segoe UI" w:hAnsi="Segoe UI" w:cs="Segoe UI"/>
          <w:color w:val="000000" w:themeColor="text1"/>
        </w:rPr>
        <w:t xml:space="preserve">These Controller classes also interface with the </w:t>
      </w:r>
      <w:commentRangeStart w:id="631"/>
      <w:r w:rsidRPr="00B70B0E">
        <w:rPr>
          <w:rFonts w:ascii="Segoe UI" w:hAnsi="Segoe UI" w:cs="Segoe UI"/>
          <w:color w:val="000000" w:themeColor="text1"/>
        </w:rPr>
        <w:t>Database Facade class</w:t>
      </w:r>
      <w:commentRangeEnd w:id="631"/>
      <w:r w:rsidR="0022762C">
        <w:rPr>
          <w:rStyle w:val="CommentReference"/>
          <w:rFonts w:asciiTheme="minorHAnsi" w:eastAsiaTheme="minorEastAsia" w:hAnsiTheme="minorHAnsi" w:cstheme="minorBidi"/>
        </w:rPr>
        <w:commentReference w:id="631"/>
      </w:r>
      <w:r w:rsidRPr="00B70B0E">
        <w:rPr>
          <w:rFonts w:ascii="Segoe UI" w:hAnsi="Segoe UI" w:cs="Segoe UI"/>
          <w:color w:val="000000" w:themeColor="text1"/>
        </w:rPr>
        <w:t>, allowing data to be retrieved from and stored into the system database</w:t>
      </w:r>
      <w:commentRangeEnd w:id="630"/>
      <w:r w:rsidR="00D52B77">
        <w:rPr>
          <w:rStyle w:val="CommentReference"/>
          <w:rFonts w:asciiTheme="minorHAnsi" w:eastAsiaTheme="minorEastAsia" w:hAnsiTheme="minorHAnsi" w:cstheme="minorBidi"/>
        </w:rPr>
        <w:commentReference w:id="630"/>
      </w:r>
      <w:r w:rsidRPr="00B70B0E">
        <w:rPr>
          <w:rFonts w:ascii="Segoe UI" w:hAnsi="Segoe UI" w:cs="Segoe UI"/>
          <w:color w:val="000000" w:themeColor="text1"/>
        </w:rPr>
        <w:t>. The I-Learn Facade class works with the Calendar Item Controller class to retrieve assignments from BYU-I's I-Learn service and store them in their appropriate location within the Student Calendar. The Calendar Integration Facade class allows the Student Calendar Application to interface with external API's to impo</w:t>
      </w:r>
      <w:r w:rsidR="00D9740F" w:rsidRPr="00B70B0E">
        <w:rPr>
          <w:rFonts w:ascii="Segoe UI" w:hAnsi="Segoe UI" w:cs="Segoe UI"/>
          <w:color w:val="000000" w:themeColor="text1"/>
        </w:rPr>
        <w:t>rt/export calendar events from</w:t>
      </w:r>
      <w:r w:rsidRPr="00B70B0E">
        <w:rPr>
          <w:rFonts w:ascii="Segoe UI" w:hAnsi="Segoe UI" w:cs="Segoe UI"/>
          <w:color w:val="000000" w:themeColor="text1"/>
        </w:rPr>
        <w:t xml:space="preserve"> other calendar applications.</w:t>
      </w:r>
    </w:p>
    <w:p w14:paraId="2344BEAB" w14:textId="77777777"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The View classes are responsible for displaying information to and gathering input from the user. They send </w:t>
      </w:r>
      <w:commentRangeStart w:id="632"/>
      <w:r w:rsidRPr="00B70B0E">
        <w:rPr>
          <w:rFonts w:ascii="Segoe UI" w:hAnsi="Segoe UI" w:cs="Segoe UI"/>
          <w:color w:val="000000" w:themeColor="text1"/>
        </w:rPr>
        <w:t xml:space="preserve">signals </w:t>
      </w:r>
      <w:commentRangeEnd w:id="632"/>
      <w:r w:rsidR="007D61F9">
        <w:rPr>
          <w:rStyle w:val="CommentReference"/>
          <w:rFonts w:asciiTheme="minorHAnsi" w:eastAsiaTheme="minorEastAsia" w:hAnsiTheme="minorHAnsi" w:cstheme="minorBidi"/>
        </w:rPr>
        <w:commentReference w:id="632"/>
      </w:r>
      <w:r w:rsidRPr="00B70B0E">
        <w:rPr>
          <w:rFonts w:ascii="Segoe UI" w:hAnsi="Segoe UI" w:cs="Segoe UI"/>
          <w:color w:val="000000" w:themeColor="text1"/>
        </w:rPr>
        <w:t xml:space="preserve">to and receive data from the U.I. controller class. The U.I. Controller class serves as a bridge between the U.I. layer and the Business layer. It receives signals from the View classes </w:t>
      </w:r>
      <w:commentRangeStart w:id="633"/>
      <w:r w:rsidRPr="00B70B0E">
        <w:rPr>
          <w:rFonts w:ascii="Segoe UI" w:hAnsi="Segoe UI" w:cs="Segoe UI"/>
          <w:color w:val="000000" w:themeColor="text1"/>
        </w:rPr>
        <w:t>and makes the necessary function calls to update the system</w:t>
      </w:r>
      <w:commentRangeEnd w:id="633"/>
      <w:r w:rsidR="0022762C">
        <w:rPr>
          <w:rStyle w:val="CommentReference"/>
          <w:rFonts w:asciiTheme="minorHAnsi" w:eastAsiaTheme="minorEastAsia" w:hAnsiTheme="minorHAnsi" w:cstheme="minorBidi"/>
        </w:rPr>
        <w:commentReference w:id="633"/>
      </w:r>
      <w:r w:rsidRPr="00B70B0E">
        <w:rPr>
          <w:rFonts w:ascii="Segoe UI" w:hAnsi="Segoe UI" w:cs="Segoe UI"/>
          <w:color w:val="000000" w:themeColor="text1"/>
        </w:rPr>
        <w:t xml:space="preserve">. </w:t>
      </w:r>
      <w:commentRangeStart w:id="634"/>
      <w:r w:rsidRPr="00B70B0E">
        <w:rPr>
          <w:rFonts w:ascii="Segoe UI" w:hAnsi="Segoe UI" w:cs="Segoe UI"/>
          <w:color w:val="000000" w:themeColor="text1"/>
        </w:rPr>
        <w:t>It then sends any updated data back to the view classes so that changes may be displayed to the user.</w:t>
      </w:r>
      <w:commentRangeEnd w:id="634"/>
      <w:r w:rsidR="0022762C">
        <w:rPr>
          <w:rStyle w:val="CommentReference"/>
          <w:rFonts w:asciiTheme="minorHAnsi" w:eastAsiaTheme="minorEastAsia" w:hAnsiTheme="minorHAnsi" w:cstheme="minorBidi"/>
        </w:rPr>
        <w:commentReference w:id="634"/>
      </w:r>
    </w:p>
    <w:p w14:paraId="1F537998" w14:textId="4D7B70E5" w:rsidR="0018775B"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The UML class diagram above serves as a pattern</w:t>
      </w:r>
      <w:ins w:id="635" w:author="Michael Forkey" w:date="2017-12-19T20:33:00Z">
        <w:r w:rsidR="007D61F9">
          <w:rPr>
            <w:rFonts w:ascii="Segoe UI" w:hAnsi="Segoe UI" w:cs="Segoe UI"/>
            <w:color w:val="000000" w:themeColor="text1"/>
          </w:rPr>
          <w:t xml:space="preserve"> for the System Architecture</w:t>
        </w:r>
      </w:ins>
      <w:r w:rsidRPr="00B70B0E">
        <w:rPr>
          <w:rFonts w:ascii="Segoe UI" w:hAnsi="Segoe UI" w:cs="Segoe UI"/>
          <w:color w:val="000000" w:themeColor="text1"/>
        </w:rPr>
        <w:t xml:space="preserve"> viewpoint demonstrating how each of the class entities is connected to one another. A further detailed description of each of these class entities, their attributes, and methods is provided in the section directly below.</w:t>
      </w:r>
    </w:p>
    <w:p w14:paraId="5EF38D55" w14:textId="606C7D08" w:rsidR="3F85DD98" w:rsidRPr="00B70B0E" w:rsidRDefault="0018775B" w:rsidP="0018775B">
      <w:pPr>
        <w:pStyle w:val="Heading2"/>
        <w:pBdr>
          <w:bottom w:val="single" w:sz="6" w:space="4" w:color="EAECEF"/>
        </w:pBdr>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 xml:space="preserve"> </w:t>
      </w:r>
      <w:r w:rsidR="3F85DD98" w:rsidRPr="00B70B0E">
        <w:rPr>
          <w:rFonts w:ascii="Segoe UI" w:hAnsi="Segoe UI" w:cs="Segoe UI"/>
          <w:color w:val="000000" w:themeColor="text1"/>
        </w:rPr>
        <w:br w:type="page"/>
      </w:r>
    </w:p>
    <w:p w14:paraId="530BE9EB" w14:textId="4983851A" w:rsidR="00AC5030" w:rsidRPr="00B70B0E" w:rsidRDefault="7CA12210" w:rsidP="7CA12210">
      <w:pPr>
        <w:pStyle w:val="Heading2"/>
        <w:rPr>
          <w:rFonts w:ascii="Segoe UI" w:eastAsia="Symbol" w:hAnsi="Segoe UI" w:cs="Segoe UI"/>
          <w:color w:val="000000" w:themeColor="text1"/>
        </w:rPr>
      </w:pPr>
      <w:bookmarkStart w:id="636" w:name="_Toc501044193"/>
      <w:bookmarkStart w:id="637" w:name="_Toc501046787"/>
      <w:bookmarkStart w:id="638" w:name="_Toc501050149"/>
      <w:bookmarkStart w:id="639" w:name="_Toc501053181"/>
      <w:bookmarkStart w:id="640" w:name="_Toc501053701"/>
      <w:bookmarkStart w:id="641" w:name="_Toc501051994"/>
      <w:bookmarkStart w:id="642" w:name="_Toc501049764"/>
      <w:bookmarkStart w:id="643" w:name="_Toc501142004"/>
      <w:r w:rsidRPr="00B70B0E">
        <w:rPr>
          <w:rFonts w:ascii="Segoe UI" w:eastAsia="Segoe UI" w:hAnsi="Segoe UI" w:cs="Segoe UI"/>
          <w:color w:val="000000" w:themeColor="text1"/>
        </w:rPr>
        <w:lastRenderedPageBreak/>
        <w:t xml:space="preserve">4.2.0 </w:t>
      </w:r>
      <w:r w:rsidRPr="00B70B0E">
        <w:rPr>
          <w:rFonts w:ascii="Segoe UI" w:eastAsia="Symbol" w:hAnsi="Segoe UI" w:cs="Segoe UI"/>
          <w:color w:val="000000" w:themeColor="text1"/>
        </w:rPr>
        <w:t>Class Descriptions</w:t>
      </w:r>
      <w:bookmarkEnd w:id="636"/>
      <w:bookmarkEnd w:id="637"/>
      <w:bookmarkEnd w:id="638"/>
      <w:bookmarkEnd w:id="639"/>
      <w:bookmarkEnd w:id="640"/>
      <w:bookmarkEnd w:id="641"/>
      <w:bookmarkEnd w:id="642"/>
      <w:bookmarkEnd w:id="643"/>
    </w:p>
    <w:p w14:paraId="745EE46A" w14:textId="25367D91" w:rsidR="753F7FB6" w:rsidRPr="00B70B0E" w:rsidRDefault="7CA12210" w:rsidP="7CA12210">
      <w:pPr>
        <w:pStyle w:val="Heading3"/>
        <w:spacing w:before="360" w:beforeAutospacing="0" w:after="240" w:afterAutospacing="0"/>
        <w:rPr>
          <w:rFonts w:ascii="Segoe UI" w:eastAsia="Symbol" w:hAnsi="Segoe UI" w:cs="Segoe UI"/>
          <w:color w:val="000000" w:themeColor="text1"/>
        </w:rPr>
      </w:pPr>
      <w:bookmarkStart w:id="644" w:name="_Toc501044194"/>
      <w:bookmarkStart w:id="645" w:name="_Toc501046788"/>
      <w:bookmarkStart w:id="646" w:name="_Toc501050150"/>
      <w:bookmarkStart w:id="647" w:name="_Toc501053182"/>
      <w:bookmarkStart w:id="648" w:name="_Toc501053702"/>
      <w:bookmarkStart w:id="649" w:name="_Toc501051995"/>
      <w:bookmarkStart w:id="650" w:name="_Toc501049765"/>
      <w:bookmarkStart w:id="651" w:name="_Toc501142005"/>
      <w:commentRangeStart w:id="652"/>
      <w:r w:rsidRPr="00B70B0E">
        <w:rPr>
          <w:rFonts w:ascii="Segoe UI" w:eastAsia="Segoe UI" w:hAnsi="Segoe UI" w:cs="Segoe UI"/>
          <w:color w:val="000000" w:themeColor="text1"/>
        </w:rPr>
        <w:t xml:space="preserve">4.2.1 </w:t>
      </w:r>
      <w:commentRangeStart w:id="653"/>
      <w:r w:rsidRPr="00B70B0E">
        <w:rPr>
          <w:rFonts w:ascii="Segoe UI" w:eastAsia="Segoe UI" w:hAnsi="Segoe UI" w:cs="Segoe UI"/>
          <w:color w:val="000000" w:themeColor="text1"/>
        </w:rPr>
        <w:t xml:space="preserve">View </w:t>
      </w:r>
      <w:r w:rsidRPr="00B70B0E">
        <w:rPr>
          <w:rFonts w:ascii="Segoe UI" w:eastAsia="Symbol" w:hAnsi="Segoe UI" w:cs="Segoe UI"/>
          <w:color w:val="000000" w:themeColor="text1"/>
        </w:rPr>
        <w:t>Classes</w:t>
      </w:r>
      <w:bookmarkEnd w:id="644"/>
      <w:bookmarkEnd w:id="645"/>
      <w:bookmarkEnd w:id="646"/>
      <w:bookmarkEnd w:id="647"/>
      <w:bookmarkEnd w:id="648"/>
      <w:bookmarkEnd w:id="649"/>
      <w:bookmarkEnd w:id="650"/>
      <w:bookmarkEnd w:id="651"/>
      <w:commentRangeEnd w:id="652"/>
      <w:r w:rsidR="0022762C">
        <w:rPr>
          <w:rStyle w:val="CommentReference"/>
          <w:rFonts w:asciiTheme="minorHAnsi" w:eastAsiaTheme="minorEastAsia" w:hAnsiTheme="minorHAnsi" w:cstheme="minorBidi"/>
          <w:b w:val="0"/>
          <w:bCs w:val="0"/>
        </w:rPr>
        <w:commentReference w:id="652"/>
      </w:r>
      <w:commentRangeEnd w:id="653"/>
      <w:r w:rsidR="00677726">
        <w:rPr>
          <w:rStyle w:val="CommentReference"/>
          <w:rFonts w:asciiTheme="minorHAnsi" w:eastAsiaTheme="minorEastAsia" w:hAnsiTheme="minorHAnsi" w:cstheme="minorBidi"/>
          <w:b w:val="0"/>
          <w:bCs w:val="0"/>
        </w:rPr>
        <w:commentReference w:id="653"/>
      </w:r>
    </w:p>
    <w:p w14:paraId="195719C8" w14:textId="13142CDD" w:rsidR="3995F945" w:rsidRPr="00B70B0E" w:rsidRDefault="7CA12210" w:rsidP="7CA12210">
      <w:pPr>
        <w:rPr>
          <w:rFonts w:ascii="Segoe UI" w:eastAsia="Segoe UI" w:hAnsi="Segoe UI" w:cs="Segoe UI"/>
          <w:color w:val="000000" w:themeColor="text1"/>
          <w:sz w:val="24"/>
          <w:szCs w:val="24"/>
        </w:rPr>
      </w:pPr>
      <w:r w:rsidRPr="00B70B0E">
        <w:rPr>
          <w:rFonts w:ascii="Segoe UI" w:eastAsia="Segoe UI" w:hAnsi="Segoe UI" w:cs="Segoe UI"/>
          <w:color w:val="000000" w:themeColor="text1"/>
          <w:sz w:val="24"/>
          <w:szCs w:val="24"/>
        </w:rPr>
        <w:t>The view classes perform all of the functions related to visually displaying the system to the user as well as allowing the user to interface with the system. They send signals to and receive data from the U.I. controller class.</w:t>
      </w:r>
    </w:p>
    <w:p w14:paraId="04CA85C0" w14:textId="77777777" w:rsidR="006E43C3"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 xml:space="preserve">4.2.1.1 </w:t>
      </w:r>
      <w:commentRangeStart w:id="654"/>
      <w:r w:rsidRPr="00B70B0E">
        <w:rPr>
          <w:rFonts w:ascii="Segoe UI" w:hAnsi="Segoe UI" w:cs="Segoe UI"/>
          <w:color w:val="000000" w:themeColor="text1"/>
        </w:rPr>
        <w:t>To-Do List View</w:t>
      </w:r>
      <w:commentRangeEnd w:id="654"/>
      <w:r w:rsidR="00294F4E">
        <w:rPr>
          <w:rStyle w:val="CommentReference"/>
          <w:rFonts w:asciiTheme="minorHAnsi" w:eastAsiaTheme="minorEastAsia" w:hAnsiTheme="minorHAnsi" w:cstheme="minorBidi"/>
          <w:b w:val="0"/>
          <w:bCs w:val="0"/>
        </w:rPr>
        <w:commentReference w:id="654"/>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E43C3" w:rsidRPr="00B70B0E" w14:paraId="22C02B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79C67A" w14:textId="6EBBE7AC"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To</w:t>
            </w:r>
            <w:r w:rsidR="004642CF" w:rsidRPr="00B70B0E">
              <w:rPr>
                <w:rFonts w:ascii="Segoe UI" w:hAnsi="Segoe UI" w:cs="Segoe UI"/>
                <w:b/>
                <w:bCs/>
                <w:color w:val="000000" w:themeColor="text1"/>
              </w:rPr>
              <w:t>-</w:t>
            </w:r>
            <w:r w:rsidRPr="00B70B0E">
              <w:rPr>
                <w:rFonts w:ascii="Segoe UI" w:hAnsi="Segoe UI" w:cs="Segoe UI"/>
                <w:b/>
                <w:bCs/>
                <w:color w:val="000000" w:themeColor="text1"/>
              </w:rPr>
              <w:t>Do List View</w:t>
            </w:r>
          </w:p>
        </w:tc>
      </w:tr>
      <w:tr w:rsidR="006E43C3" w:rsidRPr="00B70B0E" w14:paraId="4771D4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7577" w14:textId="6E572F18" w:rsidR="006D3EB7" w:rsidRPr="00B70B0E" w:rsidRDefault="7CA12210" w:rsidP="7CA12210">
            <w:pPr>
              <w:spacing w:after="240"/>
              <w:rPr>
                <w:rFonts w:ascii="Segoe UI" w:hAnsi="Segoe UI" w:cs="Segoe UI"/>
                <w:color w:val="000000" w:themeColor="text1"/>
              </w:rPr>
            </w:pPr>
            <w:commentRangeStart w:id="655"/>
            <w:r w:rsidRPr="00B70B0E">
              <w:rPr>
                <w:rFonts w:ascii="Segoe UI" w:hAnsi="Segoe UI" w:cs="Segoe UI"/>
                <w:color w:val="000000" w:themeColor="text1"/>
                <w:lang w:eastAsia="ja-JP"/>
              </w:rPr>
              <w:t xml:space="preserve">Description: </w:t>
            </w:r>
            <w:commentRangeEnd w:id="655"/>
            <w:r w:rsidR="000B33DD">
              <w:rPr>
                <w:rStyle w:val="CommentReference"/>
              </w:rPr>
              <w:commentReference w:id="655"/>
            </w:r>
            <w:r w:rsidRPr="00B70B0E">
              <w:rPr>
                <w:rFonts w:ascii="Segoe UI" w:hAnsi="Segoe UI" w:cs="Segoe UI"/>
                <w:color w:val="000000" w:themeColor="text1"/>
              </w:rPr>
              <w:t xml:space="preserve">This class </w:t>
            </w:r>
            <w:del w:id="656" w:author="Michael Forkey" w:date="2017-12-19T20:42:00Z">
              <w:r w:rsidRPr="00B70B0E" w:rsidDel="000B33DD">
                <w:rPr>
                  <w:rFonts w:ascii="Segoe UI" w:hAnsi="Segoe UI" w:cs="Segoe UI"/>
                  <w:color w:val="000000" w:themeColor="text1"/>
                </w:rPr>
                <w:delText xml:space="preserve">embodies the concept of </w:delText>
              </w:r>
            </w:del>
            <w:ins w:id="657" w:author="Michael Forkey" w:date="2017-12-19T20:42:00Z">
              <w:r w:rsidR="000B33DD">
                <w:rPr>
                  <w:rFonts w:ascii="Segoe UI" w:hAnsi="Segoe UI" w:cs="Segoe UI"/>
                  <w:color w:val="000000" w:themeColor="text1"/>
                </w:rPr>
                <w:t xml:space="preserve">encapsulates the user’s view of </w:t>
              </w:r>
            </w:ins>
            <w:r w:rsidRPr="00B70B0E">
              <w:rPr>
                <w:rFonts w:ascii="Segoe UI" w:hAnsi="Segoe UI" w:cs="Segoe UI"/>
                <w:color w:val="000000" w:themeColor="text1"/>
              </w:rPr>
              <w:t xml:space="preserve">a task list comprised of assignments the user needs to complete. It features the ability to </w:t>
            </w:r>
            <w:del w:id="658" w:author="Michael Forkey" w:date="2017-12-19T20:43:00Z">
              <w:r w:rsidRPr="00B70B0E" w:rsidDel="000B33DD">
                <w:rPr>
                  <w:rFonts w:ascii="Segoe UI" w:hAnsi="Segoe UI" w:cs="Segoe UI"/>
                  <w:color w:val="000000" w:themeColor="text1"/>
                </w:rPr>
                <w:delText xml:space="preserve">delineate </w:delText>
              </w:r>
            </w:del>
            <w:ins w:id="659" w:author="Michael Forkey" w:date="2017-12-19T20:43:00Z">
              <w:r w:rsidR="000B33DD">
                <w:rPr>
                  <w:rFonts w:ascii="Segoe UI" w:hAnsi="Segoe UI" w:cs="Segoe UI"/>
                  <w:color w:val="000000" w:themeColor="text1"/>
                </w:rPr>
                <w:t xml:space="preserve">mark </w:t>
              </w:r>
            </w:ins>
            <w:r w:rsidRPr="00B70B0E">
              <w:rPr>
                <w:rFonts w:ascii="Segoe UI" w:hAnsi="Segoe UI" w:cs="Segoe UI"/>
                <w:color w:val="000000" w:themeColor="text1"/>
              </w:rPr>
              <w:t xml:space="preserve">each assignment as complete or incomplete. </w:t>
            </w:r>
          </w:p>
          <w:p w14:paraId="414677E1" w14:textId="510B8BBE" w:rsidR="006E43C3" w:rsidRPr="00B70B0E" w:rsidRDefault="7CA12210" w:rsidP="000B33DD">
            <w:pPr>
              <w:spacing w:after="240"/>
              <w:rPr>
                <w:rFonts w:ascii="Segoe UI" w:hAnsi="Segoe UI" w:cs="Segoe UI"/>
                <w:color w:val="000000" w:themeColor="text1"/>
              </w:rPr>
            </w:pPr>
            <w:r w:rsidRPr="00B70B0E">
              <w:rPr>
                <w:rFonts w:ascii="Segoe UI" w:hAnsi="Segoe UI" w:cs="Segoe UI"/>
                <w:color w:val="000000" w:themeColor="text1"/>
              </w:rPr>
              <w:t xml:space="preserve">The calendar application as a whole is </w:t>
            </w:r>
            <w:del w:id="660" w:author="Michael Forkey" w:date="2017-12-19T20:37:00Z">
              <w:r w:rsidRPr="00B70B0E" w:rsidDel="007D61F9">
                <w:rPr>
                  <w:rFonts w:ascii="Segoe UI" w:hAnsi="Segoe UI" w:cs="Segoe UI"/>
                  <w:color w:val="000000" w:themeColor="text1"/>
                </w:rPr>
                <w:delText xml:space="preserve">designed </w:delText>
              </w:r>
            </w:del>
            <w:r w:rsidRPr="00B70B0E">
              <w:rPr>
                <w:rFonts w:ascii="Segoe UI" w:hAnsi="Segoe UI" w:cs="Segoe UI"/>
                <w:color w:val="000000" w:themeColor="text1"/>
              </w:rPr>
              <w:t xml:space="preserve">to provide a student or teacher with tools to assist in the management of school schedules and tasks. </w:t>
            </w:r>
            <w:commentRangeStart w:id="661"/>
            <w:del w:id="662" w:author="Michael Forkey" w:date="2017-12-19T20:38:00Z">
              <w:r w:rsidRPr="00B70B0E" w:rsidDel="007D61F9">
                <w:rPr>
                  <w:rFonts w:ascii="Segoe UI" w:hAnsi="Segoe UI" w:cs="Segoe UI"/>
                  <w:color w:val="000000" w:themeColor="text1"/>
                </w:rPr>
                <w:delText xml:space="preserve">As a result, </w:delText>
              </w:r>
              <w:commentRangeEnd w:id="661"/>
              <w:r w:rsidR="007D61F9" w:rsidDel="007D61F9">
                <w:rPr>
                  <w:rStyle w:val="CommentReference"/>
                </w:rPr>
                <w:commentReference w:id="661"/>
              </w:r>
              <w:r w:rsidRPr="00B70B0E" w:rsidDel="007D61F9">
                <w:rPr>
                  <w:rFonts w:ascii="Segoe UI" w:hAnsi="Segoe UI" w:cs="Segoe UI"/>
                  <w:color w:val="000000" w:themeColor="text1"/>
                </w:rPr>
                <w:delText>t</w:delText>
              </w:r>
            </w:del>
            <w:ins w:id="663" w:author="Michael Forkey" w:date="2017-12-19T20:38:00Z">
              <w:r w:rsidR="007D61F9">
                <w:rPr>
                  <w:rFonts w:ascii="Segoe UI" w:hAnsi="Segoe UI" w:cs="Segoe UI"/>
                  <w:color w:val="000000" w:themeColor="text1"/>
                </w:rPr>
                <w:t>T</w:t>
              </w:r>
            </w:ins>
            <w:r w:rsidRPr="00B70B0E">
              <w:rPr>
                <w:rFonts w:ascii="Segoe UI" w:hAnsi="Segoe UI" w:cs="Segoe UI"/>
                <w:color w:val="000000" w:themeColor="text1"/>
              </w:rPr>
              <w:t xml:space="preserve">his class provides </w:t>
            </w:r>
            <w:del w:id="664" w:author="Michael Forkey" w:date="2017-12-19T20:38:00Z">
              <w:r w:rsidRPr="00B70B0E" w:rsidDel="00D253A2">
                <w:rPr>
                  <w:rFonts w:ascii="Segoe UI" w:hAnsi="Segoe UI" w:cs="Segoe UI"/>
                  <w:color w:val="000000" w:themeColor="text1"/>
                </w:rPr>
                <w:delText xml:space="preserve">a pertinent and necessary </w:delText>
              </w:r>
            </w:del>
            <w:r w:rsidRPr="00B70B0E">
              <w:rPr>
                <w:rFonts w:ascii="Segoe UI" w:hAnsi="Segoe UI" w:cs="Segoe UI"/>
                <w:color w:val="000000" w:themeColor="text1"/>
              </w:rPr>
              <w:t xml:space="preserve">functionality that provides users with </w:t>
            </w:r>
            <w:commentRangeStart w:id="665"/>
            <w:r w:rsidRPr="00B70B0E">
              <w:rPr>
                <w:rFonts w:ascii="Segoe UI" w:hAnsi="Segoe UI" w:cs="Segoe UI"/>
                <w:color w:val="000000" w:themeColor="text1"/>
              </w:rPr>
              <w:t>a</w:t>
            </w:r>
            <w:commentRangeEnd w:id="665"/>
            <w:r w:rsidR="000B33DD">
              <w:rPr>
                <w:rStyle w:val="CommentReference"/>
              </w:rPr>
              <w:commentReference w:id="665"/>
            </w:r>
            <w:r w:rsidRPr="00B70B0E">
              <w:rPr>
                <w:rFonts w:ascii="Segoe UI" w:hAnsi="Segoe UI" w:cs="Segoe UI"/>
                <w:color w:val="000000" w:themeColor="text1"/>
              </w:rPr>
              <w:t xml:space="preserve"> means to monitor and manage </w:t>
            </w:r>
            <w:del w:id="666" w:author="Michael Forkey" w:date="2017-12-19T20:39:00Z">
              <w:r w:rsidRPr="00B70B0E" w:rsidDel="000B33DD">
                <w:rPr>
                  <w:rFonts w:ascii="Segoe UI" w:hAnsi="Segoe UI" w:cs="Segoe UI"/>
                  <w:color w:val="000000" w:themeColor="text1"/>
                </w:rPr>
                <w:delText xml:space="preserve">one of the most crucial categories in their school focus, </w:delText>
              </w:r>
            </w:del>
            <w:r w:rsidRPr="00B70B0E">
              <w:rPr>
                <w:rFonts w:ascii="Segoe UI" w:hAnsi="Segoe UI" w:cs="Segoe UI"/>
                <w:color w:val="000000" w:themeColor="text1"/>
              </w:rPr>
              <w:t xml:space="preserve">assignments. </w:t>
            </w:r>
          </w:p>
        </w:tc>
      </w:tr>
    </w:tbl>
    <w:p w14:paraId="74F5AD99" w14:textId="77777777" w:rsidR="006E43C3" w:rsidRPr="00B70B0E" w:rsidRDefault="006E43C3" w:rsidP="006E43C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436"/>
        <w:gridCol w:w="9848"/>
        <w:gridCol w:w="36"/>
      </w:tblGrid>
      <w:tr w:rsidR="006E43C3" w:rsidRPr="00B70B0E" w14:paraId="3F45E4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1B362"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1B6031"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6E43C3" w:rsidRPr="00B70B0E" w14:paraId="31F4E8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90102" w14:textId="029E1A95"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Task</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B8933A" w14:textId="379E1E0F"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I-Learn tasks that are to be displayed.</w:t>
            </w:r>
          </w:p>
        </w:tc>
      </w:tr>
      <w:tr w:rsidR="006E43C3" w:rsidRPr="00B70B0E" w14:paraId="55D6E33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8159DF" w14:textId="124883A7"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18FCF" w14:textId="77777777"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user created events that are to be displayed.</w:t>
            </w:r>
          </w:p>
        </w:tc>
      </w:tr>
      <w:tr w:rsidR="006E43C3" w:rsidRPr="00B70B0E" w14:paraId="475876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6DDB1"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0391B0" w14:textId="77777777" w:rsidR="006E43C3" w:rsidRPr="00B70B0E" w:rsidRDefault="006E43C3">
            <w:pPr>
              <w:spacing w:after="240"/>
              <w:jc w:val="center"/>
              <w:rPr>
                <w:rFonts w:ascii="Segoe UI" w:hAnsi="Segoe UI" w:cs="Segoe UI"/>
                <w:b/>
                <w:bCs/>
                <w:color w:val="000000" w:themeColor="text1"/>
              </w:rPr>
            </w:pPr>
          </w:p>
        </w:tc>
        <w:tc>
          <w:tcPr>
            <w:tcW w:w="0" w:type="auto"/>
            <w:shd w:val="clear" w:color="auto" w:fill="F6F8FA"/>
            <w:vAlign w:val="center"/>
            <w:hideMark/>
          </w:tcPr>
          <w:p w14:paraId="60F8E43A" w14:textId="77777777" w:rsidR="006E43C3" w:rsidRPr="00B70B0E" w:rsidRDefault="006E43C3">
            <w:pPr>
              <w:spacing w:after="240"/>
              <w:rPr>
                <w:rFonts w:ascii="Segoe UI" w:hAnsi="Segoe UI" w:cs="Segoe UI"/>
                <w:color w:val="000000" w:themeColor="text1"/>
              </w:rPr>
            </w:pPr>
          </w:p>
        </w:tc>
      </w:tr>
      <w:tr w:rsidR="006E43C3" w:rsidRPr="00B70B0E" w14:paraId="31F0DC6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199D7" w14:textId="77777777" w:rsidR="006E43C3" w:rsidRPr="00B70B0E" w:rsidRDefault="7CA12210" w:rsidP="7CA12210">
            <w:pPr>
              <w:spacing w:after="240"/>
              <w:rPr>
                <w:rFonts w:ascii="Segoe UI" w:hAnsi="Segoe UI" w:cs="Segoe UI"/>
                <w:color w:val="000000" w:themeColor="text1"/>
              </w:rPr>
            </w:pPr>
            <w:commentRangeStart w:id="667"/>
            <w:r w:rsidRPr="00B70B0E">
              <w:rPr>
                <w:rFonts w:ascii="Segoe UI" w:hAnsi="Segoe UI" w:cs="Segoe UI"/>
                <w:color w:val="000000" w:themeColor="text1"/>
              </w:rPr>
              <w:t>markAssignmentCompleted</w:t>
            </w:r>
            <w:commentRangeEnd w:id="667"/>
            <w:r w:rsidR="00677726">
              <w:rPr>
                <w:rStyle w:val="CommentReference"/>
              </w:rPr>
              <w:commentReference w:id="667"/>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78E98"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3662D9D" w14:textId="77777777" w:rsidR="006E43C3" w:rsidRPr="00B70B0E" w:rsidRDefault="006E43C3">
            <w:pPr>
              <w:spacing w:after="240"/>
              <w:rPr>
                <w:rFonts w:ascii="Segoe UI" w:hAnsi="Segoe UI" w:cs="Segoe UI"/>
                <w:color w:val="000000" w:themeColor="text1"/>
              </w:rPr>
            </w:pPr>
          </w:p>
        </w:tc>
      </w:tr>
      <w:tr w:rsidR="006E43C3" w:rsidRPr="00B70B0E" w14:paraId="7A46EC6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044BC6F" w14:textId="77777777" w:rsidR="006E43C3" w:rsidRPr="00B70B0E" w:rsidRDefault="006E43C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BA7C8" w14:textId="456A7460" w:rsidR="00430A1A"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 xml:space="preserve">This method is to be called when the user marks an assignment completed. It takes the assignment object to be marked as a parameter. </w:t>
            </w:r>
          </w:p>
          <w:p w14:paraId="67FD8D58" w14:textId="4F4093E6"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Parameters: Assignment - The Assignment object that the user has marked as completed. </w:t>
            </w:r>
          </w:p>
          <w:p w14:paraId="05244A75"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5C491211" w14:textId="77777777" w:rsidR="006E43C3" w:rsidRPr="00B70B0E" w:rsidRDefault="006E43C3">
            <w:pPr>
              <w:rPr>
                <w:rFonts w:ascii="Segoe UI" w:hAnsi="Segoe UI" w:cs="Segoe UI"/>
                <w:color w:val="000000" w:themeColor="text1"/>
              </w:rPr>
            </w:pPr>
          </w:p>
        </w:tc>
      </w:tr>
      <w:tr w:rsidR="006E43C3" w:rsidRPr="00B70B0E" w14:paraId="7FB4500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8A156"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82196A"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0A15C1B1" w14:textId="77777777" w:rsidR="006E43C3" w:rsidRPr="00B70B0E" w:rsidRDefault="006E43C3">
            <w:pPr>
              <w:rPr>
                <w:rFonts w:ascii="Segoe UI" w:hAnsi="Segoe UI" w:cs="Segoe UI"/>
                <w:color w:val="000000" w:themeColor="text1"/>
              </w:rPr>
            </w:pPr>
          </w:p>
        </w:tc>
      </w:tr>
      <w:tr w:rsidR="006E43C3" w:rsidRPr="00B70B0E" w14:paraId="014D80F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6F2D9B"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355FF6" w14:textId="77777777" w:rsidR="006E43C3" w:rsidRPr="00B70B0E" w:rsidRDefault="7CA12210" w:rsidP="7CA12210">
            <w:pPr>
              <w:rPr>
                <w:rFonts w:ascii="Segoe UI" w:hAnsi="Segoe UI" w:cs="Segoe UI"/>
                <w:color w:val="000000" w:themeColor="text1"/>
              </w:rPr>
            </w:pPr>
            <w:commentRangeStart w:id="668"/>
            <w:r w:rsidRPr="00B70B0E">
              <w:rPr>
                <w:rFonts w:ascii="Segoe UI" w:hAnsi="Segoe UI" w:cs="Segoe UI"/>
                <w:color w:val="000000" w:themeColor="text1"/>
              </w:rPr>
              <w:t>assignment.setCompleted(true)</w:t>
            </w:r>
            <w:r w:rsidR="006E43C3" w:rsidRPr="00B70B0E">
              <w:rPr>
                <w:rFonts w:ascii="Segoe UI" w:hAnsi="Segoe UI" w:cs="Segoe UI"/>
              </w:rPr>
              <w:br/>
            </w:r>
            <w:r w:rsidRPr="00B70B0E">
              <w:rPr>
                <w:rFonts w:ascii="Segoe UI" w:hAnsi="Segoe UI" w:cs="Segoe UI"/>
                <w:color w:val="000000" w:themeColor="text1"/>
              </w:rPr>
              <w:t>if assignment in taskList:</w:t>
            </w:r>
            <w:r w:rsidR="006E43C3" w:rsidRPr="00B70B0E">
              <w:rPr>
                <w:rFonts w:ascii="Segoe UI" w:hAnsi="Segoe UI" w:cs="Segoe UI"/>
              </w:rPr>
              <w:br/>
            </w:r>
            <w:r w:rsidRPr="00B70B0E">
              <w:rPr>
                <w:rFonts w:ascii="Segoe UI" w:hAnsi="Segoe UI" w:cs="Segoe UI"/>
                <w:color w:val="000000" w:themeColor="text1"/>
              </w:rPr>
              <w:t>taskList.remove(assignment)</w:t>
            </w:r>
            <w:r w:rsidR="006E43C3" w:rsidRPr="00B70B0E">
              <w:rPr>
                <w:rFonts w:ascii="Segoe UI" w:hAnsi="Segoe UI" w:cs="Segoe UI"/>
              </w:rPr>
              <w:br/>
            </w:r>
            <w:r w:rsidRPr="00B70B0E">
              <w:rPr>
                <w:rFonts w:ascii="Segoe UI" w:hAnsi="Segoe UI" w:cs="Segoe UI"/>
                <w:color w:val="000000" w:themeColor="text1"/>
              </w:rPr>
              <w:t>else if assignment in eventList:</w:t>
            </w:r>
            <w:r w:rsidR="006E43C3" w:rsidRPr="00B70B0E">
              <w:rPr>
                <w:rFonts w:ascii="Segoe UI" w:hAnsi="Segoe UI" w:cs="Segoe UI"/>
              </w:rPr>
              <w:br/>
            </w:r>
            <w:r w:rsidRPr="00B70B0E">
              <w:rPr>
                <w:rFonts w:ascii="Segoe UI" w:hAnsi="Segoe UI" w:cs="Segoe UI"/>
                <w:color w:val="000000" w:themeColor="text1"/>
              </w:rPr>
              <w:t xml:space="preserve">eventList.remove(assignment) </w:t>
            </w:r>
            <w:commentRangeEnd w:id="668"/>
            <w:r w:rsidR="007D61F9">
              <w:rPr>
                <w:rStyle w:val="CommentReference"/>
              </w:rPr>
              <w:commentReference w:id="668"/>
            </w:r>
          </w:p>
        </w:tc>
        <w:tc>
          <w:tcPr>
            <w:tcW w:w="0" w:type="auto"/>
            <w:shd w:val="clear" w:color="auto" w:fill="F6F8FA"/>
            <w:vAlign w:val="center"/>
            <w:hideMark/>
          </w:tcPr>
          <w:p w14:paraId="69AF333C" w14:textId="77777777" w:rsidR="006E43C3" w:rsidRPr="00B70B0E" w:rsidRDefault="006E43C3">
            <w:pPr>
              <w:rPr>
                <w:rFonts w:ascii="Segoe UI" w:hAnsi="Segoe UI" w:cs="Segoe UI"/>
                <w:color w:val="000000" w:themeColor="text1"/>
              </w:rPr>
            </w:pPr>
          </w:p>
        </w:tc>
      </w:tr>
      <w:tr w:rsidR="006E43C3" w:rsidRPr="00B70B0E" w14:paraId="1CECB1E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58E9A9" w14:textId="77777777" w:rsidR="006E43C3" w:rsidRPr="00B70B0E" w:rsidRDefault="7CA12210" w:rsidP="7CA12210">
            <w:pPr>
              <w:rPr>
                <w:rFonts w:ascii="Segoe UI" w:hAnsi="Segoe UI" w:cs="Segoe UI"/>
                <w:color w:val="000000" w:themeColor="text1"/>
              </w:rPr>
            </w:pPr>
            <w:commentRangeStart w:id="669"/>
            <w:r w:rsidRPr="00B70B0E">
              <w:rPr>
                <w:rFonts w:ascii="Segoe UI" w:hAnsi="Segoe UI" w:cs="Segoe UI"/>
                <w:color w:val="000000" w:themeColor="text1"/>
              </w:rPr>
              <w:t>markAssignmentIncomplete</w:t>
            </w:r>
            <w:commentRangeEnd w:id="669"/>
            <w:r w:rsidR="00410148">
              <w:rPr>
                <w:rStyle w:val="CommentReference"/>
              </w:rPr>
              <w:commentReference w:id="669"/>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08A3C8"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97FF527" w14:textId="77777777" w:rsidR="006E43C3" w:rsidRPr="00B70B0E" w:rsidRDefault="006E43C3">
            <w:pPr>
              <w:rPr>
                <w:rFonts w:ascii="Segoe UI" w:hAnsi="Segoe UI" w:cs="Segoe UI"/>
                <w:color w:val="000000" w:themeColor="text1"/>
              </w:rPr>
            </w:pPr>
          </w:p>
        </w:tc>
      </w:tr>
      <w:tr w:rsidR="006E43C3" w:rsidRPr="00B70B0E" w14:paraId="0ED4C76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F727750"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B8C9C" w14:textId="77777777" w:rsidR="00430A1A" w:rsidRPr="00B70B0E" w:rsidRDefault="7CA12210" w:rsidP="7CA12210">
            <w:pPr>
              <w:rPr>
                <w:rFonts w:ascii="Segoe UI" w:hAnsi="Segoe UI" w:cs="Segoe UI"/>
                <w:color w:val="000000" w:themeColor="text1"/>
                <w:lang w:eastAsia="ja-JP"/>
              </w:rPr>
            </w:pPr>
            <w:commentRangeStart w:id="670"/>
            <w:r w:rsidRPr="00B70B0E">
              <w:rPr>
                <w:rFonts w:ascii="Segoe UI" w:hAnsi="Segoe UI" w:cs="Segoe UI"/>
                <w:color w:val="000000" w:themeColor="text1"/>
              </w:rPr>
              <w:t>This method is to be called when the user marks an assignment as incomplete</w:t>
            </w:r>
            <w:commentRangeEnd w:id="670"/>
            <w:r w:rsidR="00294F4E">
              <w:rPr>
                <w:rStyle w:val="CommentReference"/>
              </w:rPr>
              <w:commentReference w:id="670"/>
            </w:r>
            <w:r w:rsidRPr="00B70B0E">
              <w:rPr>
                <w:rFonts w:ascii="Segoe UI" w:hAnsi="Segoe UI" w:cs="Segoe UI"/>
                <w:color w:val="000000" w:themeColor="text1"/>
              </w:rPr>
              <w:t xml:space="preserve">. It takes the assignment object to be marked as a parameter. </w:t>
            </w:r>
          </w:p>
          <w:p w14:paraId="255803F8" w14:textId="774DFED5"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Assignment - The Assignment object that the user has marked as incomplete. </w:t>
            </w:r>
          </w:p>
          <w:p w14:paraId="3C9CF4A5"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6C623694" w14:textId="77777777" w:rsidR="006E43C3" w:rsidRPr="00B70B0E" w:rsidRDefault="006E43C3">
            <w:pPr>
              <w:rPr>
                <w:rFonts w:ascii="Segoe UI" w:hAnsi="Segoe UI" w:cs="Segoe UI"/>
                <w:color w:val="000000" w:themeColor="text1"/>
              </w:rPr>
            </w:pPr>
          </w:p>
        </w:tc>
      </w:tr>
      <w:tr w:rsidR="006E43C3" w:rsidRPr="00B70B0E" w14:paraId="0764EB1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3F262CF"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C54F01"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3074AEDC" w14:textId="77777777" w:rsidR="006E43C3" w:rsidRPr="00B70B0E" w:rsidRDefault="006E43C3">
            <w:pPr>
              <w:rPr>
                <w:rFonts w:ascii="Segoe UI" w:hAnsi="Segoe UI" w:cs="Segoe UI"/>
                <w:color w:val="000000" w:themeColor="text1"/>
              </w:rPr>
            </w:pPr>
          </w:p>
        </w:tc>
      </w:tr>
      <w:tr w:rsidR="006E43C3" w:rsidRPr="00B70B0E" w14:paraId="072CE3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9AA70B"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2FDB"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assignment.setCompleted(false)</w:t>
            </w:r>
            <w:r w:rsidR="006E43C3" w:rsidRPr="00B70B0E">
              <w:rPr>
                <w:rFonts w:ascii="Segoe UI" w:hAnsi="Segoe UI" w:cs="Segoe UI"/>
              </w:rPr>
              <w:br/>
            </w:r>
            <w:r w:rsidRPr="00B70B0E">
              <w:rPr>
                <w:rFonts w:ascii="Segoe UI" w:hAnsi="Segoe UI" w:cs="Segoe UI"/>
                <w:color w:val="000000" w:themeColor="text1"/>
              </w:rPr>
              <w:t>if isTask(assignment):</w:t>
            </w:r>
            <w:r w:rsidR="006E43C3" w:rsidRPr="00B70B0E">
              <w:rPr>
                <w:rFonts w:ascii="Segoe UI" w:hAnsi="Segoe UI" w:cs="Segoe UI"/>
              </w:rPr>
              <w:br/>
            </w:r>
            <w:r w:rsidRPr="00B70B0E">
              <w:rPr>
                <w:rFonts w:ascii="Segoe UI" w:hAnsi="Segoe UI" w:cs="Segoe UI"/>
                <w:color w:val="000000" w:themeColor="text1"/>
              </w:rPr>
              <w:t>taskList.add(assignment)</w:t>
            </w:r>
            <w:r w:rsidR="006E43C3" w:rsidRPr="00B70B0E">
              <w:rPr>
                <w:rFonts w:ascii="Segoe UI" w:hAnsi="Segoe UI" w:cs="Segoe UI"/>
              </w:rPr>
              <w:br/>
            </w:r>
            <w:r w:rsidRPr="00B70B0E">
              <w:rPr>
                <w:rFonts w:ascii="Segoe UI" w:hAnsi="Segoe UI" w:cs="Segoe UI"/>
                <w:color w:val="000000" w:themeColor="text1"/>
              </w:rPr>
              <w:t>if isEvent(assignment):</w:t>
            </w:r>
            <w:r w:rsidR="006E43C3" w:rsidRPr="00B70B0E">
              <w:rPr>
                <w:rFonts w:ascii="Segoe UI" w:hAnsi="Segoe UI" w:cs="Segoe UI"/>
              </w:rPr>
              <w:br/>
            </w:r>
            <w:r w:rsidRPr="00B70B0E">
              <w:rPr>
                <w:rFonts w:ascii="Segoe UI" w:hAnsi="Segoe UI" w:cs="Segoe UI"/>
                <w:color w:val="000000" w:themeColor="text1"/>
              </w:rPr>
              <w:lastRenderedPageBreak/>
              <w:t xml:space="preserve">eventList.add(assignment) </w:t>
            </w:r>
          </w:p>
        </w:tc>
        <w:tc>
          <w:tcPr>
            <w:tcW w:w="0" w:type="auto"/>
            <w:shd w:val="clear" w:color="auto" w:fill="F6F8FA"/>
            <w:vAlign w:val="center"/>
            <w:hideMark/>
          </w:tcPr>
          <w:p w14:paraId="03C3BCC1" w14:textId="77777777" w:rsidR="006E43C3" w:rsidRPr="00B70B0E" w:rsidRDefault="006E43C3">
            <w:pPr>
              <w:rPr>
                <w:rFonts w:ascii="Segoe UI" w:hAnsi="Segoe UI" w:cs="Segoe UI"/>
                <w:color w:val="000000" w:themeColor="text1"/>
              </w:rPr>
            </w:pPr>
          </w:p>
        </w:tc>
      </w:tr>
      <w:tr w:rsidR="006E43C3" w:rsidRPr="00B70B0E" w14:paraId="2FF0617E"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33F5D"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updateTodoList()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2BF22"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2AB47DA" w14:textId="77777777" w:rsidR="006E43C3" w:rsidRPr="00B70B0E" w:rsidRDefault="006E43C3">
            <w:pPr>
              <w:rPr>
                <w:rFonts w:ascii="Segoe UI" w:hAnsi="Segoe UI" w:cs="Segoe UI"/>
                <w:color w:val="000000" w:themeColor="text1"/>
              </w:rPr>
            </w:pPr>
          </w:p>
        </w:tc>
      </w:tr>
      <w:tr w:rsidR="006E43C3" w:rsidRPr="00B70B0E" w14:paraId="4DCD8E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3D8FCCF"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8406A" w14:textId="2BA71852" w:rsidR="00003D58"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is called when the user clicks the </w:t>
            </w:r>
            <w:r w:rsidR="00587EE9" w:rsidRPr="00B70B0E">
              <w:rPr>
                <w:rFonts w:ascii="Segoe UI" w:hAnsi="Segoe UI" w:cs="Segoe UI"/>
                <w:color w:val="000000" w:themeColor="text1"/>
              </w:rPr>
              <w:t>T</w:t>
            </w:r>
            <w:r w:rsidR="00557788" w:rsidRPr="00B70B0E">
              <w:rPr>
                <w:rFonts w:ascii="Segoe UI" w:hAnsi="Segoe UI" w:cs="Segoe UI"/>
                <w:color w:val="000000" w:themeColor="text1"/>
              </w:rPr>
              <w:t>o</w:t>
            </w:r>
            <w:r w:rsidR="004642CF" w:rsidRPr="00B70B0E">
              <w:rPr>
                <w:rFonts w:ascii="Segoe UI" w:hAnsi="Segoe UI" w:cs="Segoe UI"/>
                <w:color w:val="000000" w:themeColor="text1"/>
              </w:rPr>
              <w:t>-</w:t>
            </w:r>
            <w:r w:rsidR="00587EE9" w:rsidRPr="00B70B0E">
              <w:rPr>
                <w:rFonts w:ascii="Segoe UI" w:hAnsi="Segoe UI" w:cs="Segoe UI"/>
                <w:color w:val="000000" w:themeColor="text1"/>
              </w:rPr>
              <w:t>D</w:t>
            </w:r>
            <w:r w:rsidR="00557788" w:rsidRPr="00B70B0E">
              <w:rPr>
                <w:rFonts w:ascii="Segoe UI" w:hAnsi="Segoe UI" w:cs="Segoe UI"/>
                <w:color w:val="000000" w:themeColor="text1"/>
              </w:rPr>
              <w:t>o</w:t>
            </w:r>
            <w:r w:rsidRPr="00B70B0E">
              <w:rPr>
                <w:rFonts w:ascii="Segoe UI" w:hAnsi="Segoe UI" w:cs="Segoe UI"/>
                <w:color w:val="000000" w:themeColor="text1"/>
              </w:rPr>
              <w:t xml:space="preserve"> list button again, refreshing the list of tasks. </w:t>
            </w:r>
          </w:p>
          <w:p w14:paraId="26676977" w14:textId="012BCE32"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6845D305"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59BD4A05" w14:textId="77777777" w:rsidR="006E43C3" w:rsidRPr="00B70B0E" w:rsidRDefault="006E43C3">
            <w:pPr>
              <w:rPr>
                <w:rFonts w:ascii="Segoe UI" w:hAnsi="Segoe UI" w:cs="Segoe UI"/>
                <w:color w:val="000000" w:themeColor="text1"/>
              </w:rPr>
            </w:pPr>
          </w:p>
        </w:tc>
      </w:tr>
      <w:tr w:rsidR="006E43C3" w:rsidRPr="00B70B0E" w14:paraId="612ADBD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1E20D1C"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1DE83A"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E62D8FA" w14:textId="77777777" w:rsidR="006E43C3" w:rsidRPr="00B70B0E" w:rsidRDefault="006E43C3">
            <w:pPr>
              <w:rPr>
                <w:rFonts w:ascii="Segoe UI" w:hAnsi="Segoe UI" w:cs="Segoe UI"/>
                <w:color w:val="000000" w:themeColor="text1"/>
              </w:rPr>
            </w:pPr>
          </w:p>
        </w:tc>
      </w:tr>
      <w:tr w:rsidR="006E43C3" w:rsidRPr="00B70B0E" w14:paraId="10C1CE5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440AC09"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4A273"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delete(eventList)</w:t>
            </w:r>
            <w:r w:rsidR="006E43C3" w:rsidRPr="00B70B0E">
              <w:rPr>
                <w:rFonts w:ascii="Segoe UI" w:hAnsi="Segoe UI" w:cs="Segoe UI"/>
              </w:rPr>
              <w:br/>
            </w:r>
            <w:r w:rsidRPr="00B70B0E">
              <w:rPr>
                <w:rFonts w:ascii="Segoe UI" w:hAnsi="Segoe UI" w:cs="Segoe UI"/>
                <w:color w:val="000000" w:themeColor="text1"/>
              </w:rPr>
              <w:t>delete(taskList)</w:t>
            </w:r>
            <w:r w:rsidR="006E43C3" w:rsidRPr="00B70B0E">
              <w:rPr>
                <w:rFonts w:ascii="Segoe UI" w:hAnsi="Segoe UI" w:cs="Segoe UI"/>
              </w:rPr>
              <w:br/>
            </w:r>
            <w:r w:rsidRPr="00B70B0E">
              <w:rPr>
                <w:rFonts w:ascii="Segoe UI" w:hAnsi="Segoe UI" w:cs="Segoe UI"/>
                <w:color w:val="000000" w:themeColor="text1"/>
              </w:rPr>
              <w:t>eventList = uiController.getEventList()</w:t>
            </w:r>
            <w:r w:rsidR="006E43C3" w:rsidRPr="00B70B0E">
              <w:rPr>
                <w:rFonts w:ascii="Segoe UI" w:hAnsi="Segoe UI" w:cs="Segoe UI"/>
              </w:rPr>
              <w:br/>
            </w:r>
            <w:r w:rsidRPr="00B70B0E">
              <w:rPr>
                <w:rFonts w:ascii="Segoe UI" w:hAnsi="Segoe UI" w:cs="Segoe UI"/>
                <w:color w:val="000000" w:themeColor="text1"/>
              </w:rPr>
              <w:t xml:space="preserve">taskList = uiController.getEventList() </w:t>
            </w:r>
          </w:p>
        </w:tc>
        <w:tc>
          <w:tcPr>
            <w:tcW w:w="0" w:type="auto"/>
            <w:shd w:val="clear" w:color="auto" w:fill="F6F8FA"/>
            <w:vAlign w:val="center"/>
            <w:hideMark/>
          </w:tcPr>
          <w:p w14:paraId="32A8CCB3" w14:textId="77777777" w:rsidR="006E43C3" w:rsidRPr="00B70B0E" w:rsidRDefault="006E43C3">
            <w:pPr>
              <w:rPr>
                <w:rFonts w:ascii="Segoe UI" w:hAnsi="Segoe UI" w:cs="Segoe UI"/>
                <w:color w:val="000000" w:themeColor="text1"/>
              </w:rPr>
            </w:pPr>
          </w:p>
        </w:tc>
      </w:tr>
      <w:tr w:rsidR="006E43C3" w:rsidRPr="00B70B0E" w14:paraId="5D390CC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5A283"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sortAssignments(sort Categories)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883A9"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CAFBED6" w14:textId="77777777" w:rsidR="006E43C3" w:rsidRPr="00B70B0E" w:rsidRDefault="006E43C3">
            <w:pPr>
              <w:rPr>
                <w:rFonts w:ascii="Segoe UI" w:hAnsi="Segoe UI" w:cs="Segoe UI"/>
                <w:color w:val="000000" w:themeColor="text1"/>
              </w:rPr>
            </w:pPr>
          </w:p>
        </w:tc>
      </w:tr>
      <w:tr w:rsidR="006E43C3" w:rsidRPr="00B70B0E" w14:paraId="2DC3E7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0AC23DA"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9FF76" w14:textId="7297E735" w:rsidR="00003D58"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allows the user to sort their </w:t>
            </w:r>
            <w:r w:rsidR="00BE1171" w:rsidRPr="00B70B0E">
              <w:rPr>
                <w:rFonts w:ascii="Segoe UI" w:hAnsi="Segoe UI" w:cs="Segoe UI"/>
                <w:color w:val="000000" w:themeColor="text1"/>
              </w:rPr>
              <w:t>T</w:t>
            </w:r>
            <w:r w:rsidR="00557788" w:rsidRPr="00B70B0E">
              <w:rPr>
                <w:rFonts w:ascii="Segoe UI" w:hAnsi="Segoe UI" w:cs="Segoe UI"/>
                <w:color w:val="000000" w:themeColor="text1"/>
              </w:rPr>
              <w:t>o</w:t>
            </w:r>
            <w:r w:rsidR="004642CF" w:rsidRPr="00B70B0E">
              <w:rPr>
                <w:rFonts w:ascii="Segoe UI" w:hAnsi="Segoe UI" w:cs="Segoe UI"/>
                <w:color w:val="000000" w:themeColor="text1"/>
              </w:rPr>
              <w:t>-</w:t>
            </w:r>
            <w:r w:rsidR="00BE1171" w:rsidRPr="00B70B0E">
              <w:rPr>
                <w:rFonts w:ascii="Segoe UI" w:hAnsi="Segoe UI" w:cs="Segoe UI"/>
                <w:color w:val="000000" w:themeColor="text1"/>
              </w:rPr>
              <w:t>D</w:t>
            </w:r>
            <w:r w:rsidR="00557788" w:rsidRPr="00B70B0E">
              <w:rPr>
                <w:rFonts w:ascii="Segoe UI" w:hAnsi="Segoe UI" w:cs="Segoe UI"/>
                <w:color w:val="000000" w:themeColor="text1"/>
              </w:rPr>
              <w:t>o</w:t>
            </w:r>
            <w:r w:rsidRPr="00B70B0E">
              <w:rPr>
                <w:rFonts w:ascii="Segoe UI" w:hAnsi="Segoe UI" w:cs="Segoe UI"/>
                <w:color w:val="000000" w:themeColor="text1"/>
              </w:rPr>
              <w:t xml:space="preserve"> list items by class, due date, or priority level. </w:t>
            </w:r>
            <w:commentRangeStart w:id="671"/>
            <w:r w:rsidRPr="00B70B0E">
              <w:rPr>
                <w:rFonts w:ascii="Segoe UI" w:hAnsi="Segoe UI" w:cs="Segoe UI"/>
                <w:color w:val="000000" w:themeColor="text1"/>
              </w:rPr>
              <w:t xml:space="preserve">The user selects which category they would like to sort their </w:t>
            </w:r>
            <w:r w:rsidR="00BE1171" w:rsidRPr="00B70B0E">
              <w:rPr>
                <w:rFonts w:ascii="Segoe UI" w:hAnsi="Segoe UI" w:cs="Segoe UI"/>
                <w:color w:val="000000" w:themeColor="text1"/>
              </w:rPr>
              <w:t>To</w:t>
            </w:r>
            <w:r w:rsidR="004642CF" w:rsidRPr="00B70B0E">
              <w:rPr>
                <w:rFonts w:ascii="Segoe UI" w:hAnsi="Segoe UI" w:cs="Segoe UI"/>
                <w:color w:val="000000" w:themeColor="text1"/>
              </w:rPr>
              <w:t>-</w:t>
            </w:r>
            <w:r w:rsidR="00BE1171" w:rsidRPr="00B70B0E">
              <w:rPr>
                <w:rFonts w:ascii="Segoe UI" w:hAnsi="Segoe UI" w:cs="Segoe UI"/>
                <w:color w:val="000000" w:themeColor="text1"/>
              </w:rPr>
              <w:t xml:space="preserve">Do </w:t>
            </w:r>
            <w:r w:rsidRPr="00B70B0E">
              <w:rPr>
                <w:rFonts w:ascii="Segoe UI" w:hAnsi="Segoe UI" w:cs="Segoe UI"/>
                <w:color w:val="000000" w:themeColor="text1"/>
              </w:rPr>
              <w:t>list by.</w:t>
            </w:r>
            <w:commentRangeEnd w:id="671"/>
            <w:r w:rsidR="000B33DD">
              <w:rPr>
                <w:rStyle w:val="CommentReference"/>
              </w:rPr>
              <w:commentReference w:id="671"/>
            </w:r>
            <w:r w:rsidRPr="00B70B0E">
              <w:rPr>
                <w:rFonts w:ascii="Segoe UI" w:hAnsi="Segoe UI" w:cs="Segoe UI"/>
                <w:color w:val="000000" w:themeColor="text1"/>
              </w:rPr>
              <w:t xml:space="preserve"> The categories are passed into the system and the to</w:t>
            </w:r>
            <w:r w:rsidR="004642CF" w:rsidRPr="00B70B0E">
              <w:rPr>
                <w:rFonts w:ascii="Segoe UI" w:hAnsi="Segoe UI" w:cs="Segoe UI"/>
                <w:color w:val="000000" w:themeColor="text1"/>
              </w:rPr>
              <w:t>-</w:t>
            </w:r>
            <w:r w:rsidRPr="00B70B0E">
              <w:rPr>
                <w:rFonts w:ascii="Segoe UI" w:hAnsi="Segoe UI" w:cs="Segoe UI"/>
                <w:color w:val="000000" w:themeColor="text1"/>
              </w:rPr>
              <w:t xml:space="preserve">do list items are sorted by either ascending or descending order according to the category. </w:t>
            </w:r>
          </w:p>
          <w:p w14:paraId="16E8622D" w14:textId="6C130024"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Sort Categories - </w:t>
            </w:r>
            <w:commentRangeStart w:id="672"/>
            <w:r w:rsidRPr="00B70B0E">
              <w:rPr>
                <w:rFonts w:ascii="Segoe UI" w:hAnsi="Segoe UI" w:cs="Segoe UI"/>
                <w:color w:val="000000" w:themeColor="text1"/>
              </w:rPr>
              <w:t xml:space="preserve">String list </w:t>
            </w:r>
            <w:commentRangeEnd w:id="672"/>
            <w:r w:rsidR="000B33DD">
              <w:rPr>
                <w:rStyle w:val="CommentReference"/>
              </w:rPr>
              <w:commentReference w:id="672"/>
            </w:r>
            <w:r w:rsidRPr="00B70B0E">
              <w:rPr>
                <w:rFonts w:ascii="Segoe UI" w:hAnsi="Segoe UI" w:cs="Segoe UI"/>
                <w:color w:val="000000" w:themeColor="text1"/>
              </w:rPr>
              <w:t xml:space="preserve">of categories that determines how the </w:t>
            </w:r>
            <w:r w:rsidR="00614A47" w:rsidRPr="00B70B0E">
              <w:rPr>
                <w:rFonts w:ascii="Segoe UI" w:hAnsi="Segoe UI" w:cs="Segoe UI"/>
                <w:color w:val="000000" w:themeColor="text1"/>
              </w:rPr>
              <w:t>To</w:t>
            </w:r>
            <w:r w:rsidR="004642CF" w:rsidRPr="00B70B0E">
              <w:rPr>
                <w:rFonts w:ascii="Segoe UI" w:hAnsi="Segoe UI" w:cs="Segoe UI"/>
                <w:color w:val="000000" w:themeColor="text1"/>
              </w:rPr>
              <w:t>-</w:t>
            </w:r>
            <w:r w:rsidR="00614A47" w:rsidRPr="00B70B0E">
              <w:rPr>
                <w:rFonts w:ascii="Segoe UI" w:hAnsi="Segoe UI" w:cs="Segoe UI"/>
                <w:color w:val="000000" w:themeColor="text1"/>
              </w:rPr>
              <w:t xml:space="preserve">Do </w:t>
            </w:r>
            <w:r w:rsidRPr="00B70B0E">
              <w:rPr>
                <w:rFonts w:ascii="Segoe UI" w:hAnsi="Segoe UI" w:cs="Segoe UI"/>
                <w:color w:val="000000" w:themeColor="text1"/>
              </w:rPr>
              <w:t xml:space="preserve">list is sorted. </w:t>
            </w:r>
          </w:p>
          <w:p w14:paraId="6C0B151D"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035DF4B" w14:textId="77777777" w:rsidR="006E43C3" w:rsidRPr="00B70B0E" w:rsidRDefault="006E43C3">
            <w:pPr>
              <w:rPr>
                <w:rFonts w:ascii="Segoe UI" w:hAnsi="Segoe UI" w:cs="Segoe UI"/>
                <w:color w:val="000000" w:themeColor="text1"/>
              </w:rPr>
            </w:pPr>
          </w:p>
        </w:tc>
      </w:tr>
      <w:tr w:rsidR="006E43C3" w:rsidRPr="00B70B0E" w14:paraId="5B3FCCB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6E79B"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filterAssignments(filters)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700EE3"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36F7CB52" w14:textId="77777777" w:rsidR="006E43C3" w:rsidRPr="00B70B0E" w:rsidRDefault="006E43C3">
            <w:pPr>
              <w:rPr>
                <w:rFonts w:ascii="Segoe UI" w:hAnsi="Segoe UI" w:cs="Segoe UI"/>
                <w:color w:val="000000" w:themeColor="text1"/>
              </w:rPr>
            </w:pPr>
          </w:p>
        </w:tc>
      </w:tr>
      <w:tr w:rsidR="006E43C3" w:rsidRPr="00B70B0E" w14:paraId="17B8AF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9EB1ED"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DD1F97" w14:textId="439E8C20" w:rsidR="00003D58"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allows the user to filter their </w:t>
            </w:r>
            <w:r w:rsidR="00614A47" w:rsidRPr="00B70B0E">
              <w:rPr>
                <w:rFonts w:ascii="Segoe UI" w:hAnsi="Segoe UI" w:cs="Segoe UI"/>
                <w:color w:val="000000" w:themeColor="text1"/>
              </w:rPr>
              <w:t>To</w:t>
            </w:r>
            <w:r w:rsidR="008538D6" w:rsidRPr="00B70B0E">
              <w:rPr>
                <w:rFonts w:ascii="Segoe UI" w:hAnsi="Segoe UI" w:cs="Segoe UI"/>
                <w:color w:val="000000" w:themeColor="text1"/>
              </w:rPr>
              <w:t>-</w:t>
            </w:r>
            <w:r w:rsidR="00614A47" w:rsidRPr="00B70B0E">
              <w:rPr>
                <w:rFonts w:ascii="Segoe UI" w:hAnsi="Segoe UI" w:cs="Segoe UI"/>
                <w:color w:val="000000" w:themeColor="text1"/>
              </w:rPr>
              <w:t xml:space="preserve">Do </w:t>
            </w:r>
            <w:r w:rsidRPr="00B70B0E">
              <w:rPr>
                <w:rFonts w:ascii="Segoe UI" w:hAnsi="Segoe UI" w:cs="Segoe UI"/>
                <w:color w:val="000000" w:themeColor="text1"/>
              </w:rPr>
              <w:t xml:space="preserve">list assignments by course, due date, or priority level. </w:t>
            </w:r>
            <w:r w:rsidRPr="00B70B0E">
              <w:rPr>
                <w:rFonts w:ascii="Segoe UI" w:hAnsi="Segoe UI" w:cs="Segoe UI"/>
                <w:color w:val="000000" w:themeColor="text1"/>
              </w:rPr>
              <w:lastRenderedPageBreak/>
              <w:t>The user selects the filters they want for their</w:t>
            </w:r>
            <w:r w:rsidR="00F348F7" w:rsidRPr="00B70B0E">
              <w:rPr>
                <w:rFonts w:ascii="Segoe UI" w:hAnsi="Segoe UI" w:cs="Segoe UI"/>
                <w:color w:val="000000" w:themeColor="text1"/>
              </w:rPr>
              <w:t xml:space="preserve"> To</w:t>
            </w:r>
            <w:r w:rsidR="008538D6" w:rsidRPr="00B70B0E">
              <w:rPr>
                <w:rFonts w:ascii="Segoe UI" w:hAnsi="Segoe UI" w:cs="Segoe UI"/>
                <w:color w:val="000000" w:themeColor="text1"/>
              </w:rPr>
              <w:t>-</w:t>
            </w:r>
            <w:r w:rsidR="00F348F7" w:rsidRPr="00B70B0E">
              <w:rPr>
                <w:rFonts w:ascii="Segoe UI" w:hAnsi="Segoe UI" w:cs="Segoe UI"/>
                <w:color w:val="000000" w:themeColor="text1"/>
              </w:rPr>
              <w:t>Do</w:t>
            </w:r>
            <w:r w:rsidRPr="00B70B0E">
              <w:rPr>
                <w:rFonts w:ascii="Segoe UI" w:hAnsi="Segoe UI" w:cs="Segoe UI"/>
                <w:color w:val="000000" w:themeColor="text1"/>
              </w:rPr>
              <w:t xml:space="preserve"> list and the assignments are filtered accordingly. </w:t>
            </w:r>
          </w:p>
          <w:p w14:paraId="181C9237" w14:textId="2B11C62A"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Filters - String list that define how the assignments are filtered. </w:t>
            </w:r>
          </w:p>
          <w:p w14:paraId="1B21F58A"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0D57366" w14:textId="77777777" w:rsidR="006E43C3" w:rsidRPr="00B70B0E" w:rsidRDefault="006E43C3">
            <w:pPr>
              <w:rPr>
                <w:rFonts w:ascii="Segoe UI" w:hAnsi="Segoe UI" w:cs="Segoe UI"/>
                <w:color w:val="000000" w:themeColor="text1"/>
              </w:rPr>
            </w:pPr>
          </w:p>
        </w:tc>
      </w:tr>
    </w:tbl>
    <w:p w14:paraId="15F5DF54" w14:textId="08AFCF00" w:rsidR="008D7687"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4.2.1.2 Main Calendar View</w:t>
      </w:r>
    </w:p>
    <w:tbl>
      <w:tblPr>
        <w:tblW w:w="13320" w:type="dxa"/>
        <w:tblCellMar>
          <w:top w:w="15" w:type="dxa"/>
          <w:left w:w="15" w:type="dxa"/>
          <w:bottom w:w="15" w:type="dxa"/>
          <w:right w:w="15" w:type="dxa"/>
        </w:tblCellMar>
        <w:tblLook w:val="04A0" w:firstRow="1" w:lastRow="0" w:firstColumn="1" w:lastColumn="0" w:noHBand="0" w:noVBand="1"/>
      </w:tblPr>
      <w:tblGrid>
        <w:gridCol w:w="3583"/>
        <w:gridCol w:w="9701"/>
        <w:gridCol w:w="36"/>
      </w:tblGrid>
      <w:tr w:rsidR="00B223B1" w:rsidRPr="00B70B0E" w14:paraId="5974579B"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8550AA" w14:textId="77777777" w:rsidR="008D7687"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Main Calendar Page View</w:t>
            </w:r>
          </w:p>
        </w:tc>
      </w:tr>
      <w:tr w:rsidR="00B223B1" w:rsidRPr="00B70B0E" w14:paraId="5FE3867F"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FDA89" w14:textId="74664BE2" w:rsidR="00EB6131" w:rsidRPr="00B70B0E" w:rsidRDefault="7CA12210" w:rsidP="7CA12210">
            <w:pPr>
              <w:spacing w:after="240" w:line="240" w:lineRule="auto"/>
              <w:rPr>
                <w:rFonts w:ascii="Segoe UI" w:eastAsia="Times New Roman"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eastAsia="Times New Roman" w:hAnsi="Segoe UI" w:cs="Segoe UI"/>
                <w:color w:val="000000" w:themeColor="text1"/>
              </w:rPr>
              <w:t xml:space="preserve">This class is responsible for </w:t>
            </w:r>
            <w:del w:id="673" w:author="Michael Forkey" w:date="2017-12-19T23:06:00Z">
              <w:r w:rsidRPr="00B70B0E" w:rsidDel="00294F4E">
                <w:rPr>
                  <w:rFonts w:ascii="Segoe UI" w:eastAsia="Times New Roman" w:hAnsi="Segoe UI" w:cs="Segoe UI"/>
                  <w:color w:val="000000" w:themeColor="text1"/>
                </w:rPr>
                <w:delText xml:space="preserve">many </w:delText>
              </w:r>
            </w:del>
            <w:ins w:id="674" w:author="Michael Forkey" w:date="2017-12-19T23:06:00Z">
              <w:r w:rsidR="00294F4E">
                <w:rPr>
                  <w:rFonts w:ascii="Segoe UI" w:eastAsia="Times New Roman" w:hAnsi="Segoe UI" w:cs="Segoe UI"/>
                  <w:color w:val="000000" w:themeColor="text1"/>
                </w:rPr>
                <w:t>much</w:t>
              </w:r>
              <w:r w:rsidR="00294F4E" w:rsidRPr="00B70B0E">
                <w:rPr>
                  <w:rFonts w:ascii="Segoe UI" w:eastAsia="Times New Roman" w:hAnsi="Segoe UI" w:cs="Segoe UI"/>
                  <w:color w:val="000000" w:themeColor="text1"/>
                </w:rPr>
                <w:t xml:space="preserve"> </w:t>
              </w:r>
            </w:ins>
            <w:r w:rsidRPr="00B70B0E">
              <w:rPr>
                <w:rFonts w:ascii="Segoe UI" w:eastAsia="Times New Roman" w:hAnsi="Segoe UI" w:cs="Segoe UI"/>
                <w:color w:val="000000" w:themeColor="text1"/>
              </w:rPr>
              <w:t xml:space="preserve">of the main functionality of the calendar. This class would be akin to a homepage of a website or the main page of a mobile application. It serves to help the user navigate through dates. It allows for the changing of views between month, week, and day. It populates dates with information that may include, but is not limited to, assignments, events, tasks, meetings, links, etc. </w:t>
            </w:r>
          </w:p>
          <w:p w14:paraId="5F51CAF2" w14:textId="6ADB0731" w:rsidR="008D7687"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It provides the user with a visual representation of a user's personal calendar, with options to create and edit events for specified dates. It also contains the methods necessary for the application's settings and notifications functionality. It is the core class of the application and the hub from which many of the basic calendar features connect.</w:t>
            </w:r>
          </w:p>
        </w:tc>
      </w:tr>
      <w:tr w:rsidR="00C4315C" w:rsidRPr="00B70B0E" w14:paraId="320A92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F7D0FB"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commentRangeStart w:id="675"/>
            <w:r w:rsidRPr="00B70B0E">
              <w:rPr>
                <w:rFonts w:ascii="Segoe UI" w:eastAsia="Times New Roman" w:hAnsi="Segoe UI" w:cs="Segoe UI"/>
                <w:b/>
                <w:bCs/>
                <w:color w:val="000000" w:themeColor="text1"/>
              </w:rPr>
              <w:t>Attributes(Fields)</w:t>
            </w:r>
            <w:commentRangeEnd w:id="675"/>
            <w:r w:rsidR="00F679E0">
              <w:rPr>
                <w:rStyle w:val="CommentReference"/>
              </w:rPr>
              <w:commentReference w:id="675"/>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8EB60"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C4315C" w:rsidRPr="00B70B0E" w14:paraId="738005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A5DCEE" w14:textId="6900E8F5"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Task</w:t>
            </w:r>
            <w:r w:rsidRPr="00B70B0E">
              <w:rPr>
                <w:rFonts w:ascii="Segoe UI" w:hAnsi="Segoe UI" w:cs="Segoe UI"/>
                <w:color w:val="000000" w:themeColor="text1"/>
                <w:lang w:eastAsia="ja-JP"/>
              </w:rPr>
              <w:t xml:space="preserve"> </w:t>
            </w:r>
            <w:r w:rsidRPr="00B70B0E">
              <w:rPr>
                <w:rFonts w:ascii="Segoe UI" w:eastAsia="Times New Roman"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1973E6"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list of I-Learn tasks that are to be displayed</w:t>
            </w:r>
          </w:p>
        </w:tc>
      </w:tr>
      <w:tr w:rsidR="00C4315C" w:rsidRPr="00B70B0E" w14:paraId="3F933A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5D6D16" w14:textId="64E5A9B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Event</w:t>
            </w:r>
            <w:r w:rsidRPr="00B70B0E">
              <w:rPr>
                <w:rFonts w:ascii="Segoe UI" w:hAnsi="Segoe UI" w:cs="Segoe UI"/>
                <w:color w:val="000000" w:themeColor="text1"/>
                <w:lang w:eastAsia="ja-JP"/>
              </w:rPr>
              <w:t xml:space="preserve"> </w:t>
            </w:r>
            <w:r w:rsidRPr="00B70B0E">
              <w:rPr>
                <w:rFonts w:ascii="Segoe UI" w:eastAsia="Times New Roman"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2E9EE9"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list of user created events that are to be displayed.</w:t>
            </w:r>
          </w:p>
        </w:tc>
      </w:tr>
      <w:tr w:rsidR="00C4315C" w:rsidRPr="00B70B0E" w14:paraId="12BF6A6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2A6DB1"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Holidays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BEE763"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 collection of holiday dates that will be used to display holidays in their proper locations.</w:t>
            </w:r>
          </w:p>
        </w:tc>
      </w:tr>
      <w:tr w:rsidR="00C4315C" w:rsidRPr="00B70B0E" w14:paraId="5CEB1A8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1B60D"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91F93F" w14:textId="77777777" w:rsidR="00C4315C" w:rsidRPr="00B70B0E" w:rsidRDefault="00C4315C" w:rsidP="00C4315C">
            <w:pPr>
              <w:spacing w:after="240" w:line="240" w:lineRule="auto"/>
              <w:jc w:val="center"/>
              <w:rPr>
                <w:rFonts w:ascii="Segoe UI" w:eastAsia="Times New Roman" w:hAnsi="Segoe UI" w:cs="Segoe UI"/>
                <w:b/>
                <w:color w:val="000000" w:themeColor="text1"/>
              </w:rPr>
            </w:pPr>
          </w:p>
        </w:tc>
        <w:tc>
          <w:tcPr>
            <w:tcW w:w="0" w:type="auto"/>
            <w:shd w:val="clear" w:color="auto" w:fill="FFFFFF" w:themeFill="background1"/>
            <w:vAlign w:val="center"/>
            <w:hideMark/>
          </w:tcPr>
          <w:p w14:paraId="5213CEA3" w14:textId="77777777" w:rsidR="00C4315C" w:rsidRPr="00B70B0E" w:rsidRDefault="00C4315C" w:rsidP="00C4315C">
            <w:pPr>
              <w:spacing w:after="240" w:line="240" w:lineRule="auto"/>
              <w:rPr>
                <w:rFonts w:ascii="Segoe UI" w:eastAsia="Times New Roman" w:hAnsi="Segoe UI" w:cs="Segoe UI"/>
                <w:color w:val="000000" w:themeColor="text1"/>
              </w:rPr>
            </w:pPr>
          </w:p>
        </w:tc>
      </w:tr>
      <w:tr w:rsidR="00C4315C" w:rsidRPr="00B70B0E" w14:paraId="2C5B0E9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4B828"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displayWeek(date)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9A296"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6F8FA"/>
            <w:vAlign w:val="center"/>
            <w:hideMark/>
          </w:tcPr>
          <w:p w14:paraId="7FDF15FA" w14:textId="77777777" w:rsidR="00C4315C" w:rsidRPr="00B70B0E" w:rsidRDefault="00C4315C" w:rsidP="00C4315C">
            <w:pPr>
              <w:spacing w:after="240" w:line="240" w:lineRule="auto"/>
              <w:rPr>
                <w:rFonts w:ascii="Segoe UI" w:eastAsia="Times New Roman" w:hAnsi="Segoe UI" w:cs="Segoe UI"/>
                <w:color w:val="000000" w:themeColor="text1"/>
              </w:rPr>
            </w:pPr>
          </w:p>
        </w:tc>
      </w:tr>
      <w:tr w:rsidR="00C4315C" w:rsidRPr="00B70B0E" w14:paraId="7B8AF0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4B4039" w14:textId="77777777" w:rsidR="00C4315C" w:rsidRPr="00B70B0E" w:rsidRDefault="00C4315C" w:rsidP="00C4315C">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60C600" w14:textId="77777777" w:rsidR="00003D58" w:rsidRPr="00B70B0E" w:rsidRDefault="7CA12210" w:rsidP="00823C32">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This method is called when the user </w:t>
            </w:r>
            <w:commentRangeStart w:id="676"/>
            <w:r w:rsidRPr="00B70B0E">
              <w:rPr>
                <w:rFonts w:ascii="Segoe UI" w:eastAsia="Times New Roman" w:hAnsi="Segoe UI" w:cs="Segoe UI"/>
                <w:color w:val="000000" w:themeColor="text1"/>
              </w:rPr>
              <w:t xml:space="preserve">toggles </w:t>
            </w:r>
            <w:commentRangeEnd w:id="676"/>
            <w:r w:rsidR="00F679E0">
              <w:rPr>
                <w:rStyle w:val="CommentReference"/>
              </w:rPr>
              <w:commentReference w:id="676"/>
            </w:r>
            <w:r w:rsidRPr="00B70B0E">
              <w:rPr>
                <w:rFonts w:ascii="Segoe UI" w:eastAsia="Times New Roman" w:hAnsi="Segoe UI" w:cs="Segoe UI"/>
                <w:color w:val="000000" w:themeColor="text1"/>
              </w:rPr>
              <w:t xml:space="preserve">the display week view. It will display according to the currently opened calendar view (i.e. Monthly View, Day View). If Month View is active, Week View will list days Sunday through Saturday and number them in correspondence to the first week of the Month View. </w:t>
            </w:r>
          </w:p>
          <w:p w14:paraId="2DEB993C" w14:textId="6398D2B4" w:rsidR="00C4315C" w:rsidRPr="00B70B0E" w:rsidRDefault="7CA12210" w:rsidP="00823C32">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If Day View is selected, the method will find the corresponding week in Month View and will again display the week with a numbering consistent with the week found from Month View. This week will be passed to another function to organize the week with any matching event or assignment items, and create the elements necessary to display them in the application. The method “createCalendarWeek()” will also make style changes to a specific day if it matches the current date parameter. </w:t>
            </w:r>
          </w:p>
          <w:p w14:paraId="4262540F" w14:textId="77777777" w:rsidR="00C4315C" w:rsidRPr="00B70B0E" w:rsidRDefault="7CA12210" w:rsidP="00823C32">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Date - The current date that is being displayed on the Calendar. Determines the numbering to be displayed in the weekly view.</w:t>
            </w:r>
          </w:p>
          <w:p w14:paraId="513FA54E" w14:textId="77777777" w:rsidR="00C4315C" w:rsidRPr="00B70B0E" w:rsidRDefault="7CA12210" w:rsidP="00823C32">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FFFFF" w:themeFill="background1"/>
            <w:vAlign w:val="center"/>
            <w:hideMark/>
          </w:tcPr>
          <w:p w14:paraId="11B583B8"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5A3A3EE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C30A3BE"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682AC" w14:textId="77777777" w:rsidR="00C4315C"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6F8FA"/>
            <w:vAlign w:val="center"/>
            <w:hideMark/>
          </w:tcPr>
          <w:p w14:paraId="41CFC15F"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398300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78B8174"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F203B4" w14:textId="77777777" w:rsidR="00C4315C"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weekArray &lt;- (“Sun”, “Mon”, “Tue”, “Wed”, “Thu”, “Fri”, “Sat”)</w:t>
            </w:r>
            <w:r w:rsidR="00C4315C" w:rsidRPr="00B70B0E">
              <w:rPr>
                <w:rFonts w:ascii="Segoe UI" w:hAnsi="Segoe UI" w:cs="Segoe UI"/>
              </w:rPr>
              <w:br/>
            </w:r>
            <w:r w:rsidRPr="00B70B0E">
              <w:rPr>
                <w:rFonts w:ascii="Segoe UI" w:eastAsia="Times New Roman" w:hAnsi="Segoe UI" w:cs="Segoe UI"/>
                <w:color w:val="000000" w:themeColor="text1"/>
              </w:rPr>
              <w:t xml:space="preserve">timeArray &lt;- (“1am”, “2am”, “3am”… “11pm”) </w:t>
            </w:r>
            <w:r w:rsidR="00C4315C" w:rsidRPr="00B70B0E">
              <w:rPr>
                <w:rFonts w:ascii="Segoe UI" w:hAnsi="Segoe UI" w:cs="Segoe UI"/>
              </w:rPr>
              <w:br/>
            </w:r>
            <w:r w:rsidRPr="00B70B0E">
              <w:rPr>
                <w:rFonts w:ascii="Segoe UI" w:eastAsia="Times New Roman" w:hAnsi="Segoe UI" w:cs="Segoe UI"/>
                <w:color w:val="000000" w:themeColor="text1"/>
              </w:rPr>
              <w:t>weekArrayNumbering &lt;- (“”)</w:t>
            </w:r>
            <w:r w:rsidR="00C4315C" w:rsidRPr="00B70B0E">
              <w:rPr>
                <w:rFonts w:ascii="Segoe UI" w:hAnsi="Segoe UI" w:cs="Segoe UI"/>
              </w:rPr>
              <w:br/>
            </w:r>
            <w:r w:rsidRPr="00B70B0E">
              <w:rPr>
                <w:rFonts w:ascii="Segoe UI" w:eastAsia="Times New Roman" w:hAnsi="Segoe UI" w:cs="Segoe UI"/>
                <w:color w:val="000000" w:themeColor="text1"/>
              </w:rPr>
              <w:t>IF calendarDisplayElement == monthView</w:t>
            </w:r>
            <w:r w:rsidR="00C4315C" w:rsidRPr="00B70B0E">
              <w:rPr>
                <w:rFonts w:ascii="Segoe UI" w:hAnsi="Segoe UI" w:cs="Segoe UI"/>
              </w:rPr>
              <w:br/>
            </w:r>
            <w:r w:rsidRPr="00B70B0E">
              <w:rPr>
                <w:rFonts w:ascii="Segoe UI" w:eastAsia="Times New Roman" w:hAnsi="Segoe UI" w:cs="Segoe UI"/>
                <w:color w:val="000000" w:themeColor="text1"/>
              </w:rPr>
              <w:t xml:space="preserve">weekArrayNumbering &lt;- monthView week one numbering </w:t>
            </w:r>
            <w:r w:rsidR="00C4315C" w:rsidRPr="00B70B0E">
              <w:rPr>
                <w:rFonts w:ascii="Segoe UI" w:hAnsi="Segoe UI" w:cs="Segoe UI"/>
              </w:rPr>
              <w:br/>
            </w:r>
            <w:r w:rsidRPr="00B70B0E">
              <w:rPr>
                <w:rFonts w:ascii="Segoe UI" w:eastAsia="Times New Roman" w:hAnsi="Segoe UI" w:cs="Segoe UI"/>
                <w:color w:val="000000" w:themeColor="text1"/>
              </w:rPr>
              <w:t>ELSE IF calendarDisplayElement == dayView</w:t>
            </w:r>
            <w:r w:rsidR="00C4315C" w:rsidRPr="00B70B0E">
              <w:rPr>
                <w:rFonts w:ascii="Segoe UI" w:hAnsi="Segoe UI" w:cs="Segoe UI"/>
              </w:rPr>
              <w:br/>
            </w:r>
            <w:r w:rsidRPr="00B70B0E">
              <w:rPr>
                <w:rFonts w:ascii="Segoe UI" w:eastAsia="Times New Roman" w:hAnsi="Segoe UI" w:cs="Segoe UI"/>
                <w:color w:val="000000" w:themeColor="text1"/>
              </w:rPr>
              <w:t>FOR all the days in monthView</w:t>
            </w:r>
            <w:r w:rsidR="00C4315C" w:rsidRPr="00B70B0E">
              <w:rPr>
                <w:rFonts w:ascii="Segoe UI" w:hAnsi="Segoe UI" w:cs="Segoe UI"/>
              </w:rPr>
              <w:br/>
            </w:r>
            <w:r w:rsidRPr="00B70B0E">
              <w:rPr>
                <w:rFonts w:ascii="Segoe UI" w:eastAsia="Times New Roman" w:hAnsi="Segoe UI" w:cs="Segoe UI"/>
                <w:color w:val="000000" w:themeColor="text1"/>
              </w:rPr>
              <w:t>IF dayView numbering is found in a week of monthView</w:t>
            </w:r>
            <w:r w:rsidR="00C4315C" w:rsidRPr="00B70B0E">
              <w:rPr>
                <w:rFonts w:ascii="Segoe UI" w:hAnsi="Segoe UI" w:cs="Segoe UI"/>
              </w:rPr>
              <w:br/>
            </w:r>
            <w:r w:rsidRPr="00B70B0E">
              <w:rPr>
                <w:rFonts w:ascii="Segoe UI" w:eastAsia="Times New Roman" w:hAnsi="Segoe UI" w:cs="Segoe UI"/>
                <w:color w:val="000000" w:themeColor="text1"/>
              </w:rPr>
              <w:t>weekArrayNumbering &lt;- this week of monthView numbering</w:t>
            </w:r>
            <w:r w:rsidR="00C4315C" w:rsidRPr="00B70B0E">
              <w:rPr>
                <w:rFonts w:ascii="Segoe UI" w:hAnsi="Segoe UI" w:cs="Segoe UI"/>
              </w:rPr>
              <w:br/>
            </w:r>
            <w:r w:rsidRPr="00B70B0E">
              <w:rPr>
                <w:rFonts w:ascii="Segoe UI" w:eastAsia="Times New Roman" w:hAnsi="Segoe UI" w:cs="Segoe UI"/>
                <w:color w:val="000000" w:themeColor="text1"/>
              </w:rPr>
              <w:t>ELSE</w:t>
            </w:r>
            <w:r w:rsidR="00C4315C" w:rsidRPr="00B70B0E">
              <w:rPr>
                <w:rFonts w:ascii="Segoe UI" w:hAnsi="Segoe UI" w:cs="Segoe UI"/>
              </w:rPr>
              <w:br/>
            </w:r>
            <w:r w:rsidRPr="00B70B0E">
              <w:rPr>
                <w:rFonts w:ascii="Segoe UI" w:eastAsia="Times New Roman" w:hAnsi="Segoe UI" w:cs="Segoe UI"/>
                <w:color w:val="000000" w:themeColor="text1"/>
              </w:rPr>
              <w:t>return;</w:t>
            </w:r>
            <w:r w:rsidR="00C4315C" w:rsidRPr="00B70B0E">
              <w:rPr>
                <w:rFonts w:ascii="Segoe UI" w:hAnsi="Segoe UI" w:cs="Segoe UI"/>
              </w:rPr>
              <w:br/>
            </w:r>
            <w:r w:rsidRPr="00B70B0E">
              <w:rPr>
                <w:rFonts w:ascii="Segoe UI" w:eastAsia="Times New Roman" w:hAnsi="Segoe UI" w:cs="Segoe UI"/>
                <w:color w:val="000000" w:themeColor="text1"/>
              </w:rPr>
              <w:t>calendarBody &lt;- createCalendarWeek(weekArray, weekArrayNumbering, timeArray, getEvents(), getAssignments(), date)</w:t>
            </w:r>
            <w:r w:rsidR="00C4315C" w:rsidRPr="00B70B0E">
              <w:rPr>
                <w:rFonts w:ascii="Segoe UI" w:hAnsi="Segoe UI" w:cs="Segoe UI"/>
              </w:rPr>
              <w:br/>
            </w:r>
            <w:r w:rsidRPr="00B70B0E">
              <w:rPr>
                <w:rFonts w:ascii="Segoe UI" w:eastAsia="Times New Roman" w:hAnsi="Segoe UI" w:cs="Segoe UI"/>
                <w:color w:val="000000" w:themeColor="text1"/>
              </w:rPr>
              <w:t xml:space="preserve">SET calendarDisplayElement &lt;- calendarBody </w:t>
            </w:r>
          </w:p>
        </w:tc>
        <w:tc>
          <w:tcPr>
            <w:tcW w:w="0" w:type="auto"/>
            <w:shd w:val="clear" w:color="auto" w:fill="FFFFFF" w:themeFill="background1"/>
            <w:vAlign w:val="center"/>
            <w:hideMark/>
          </w:tcPr>
          <w:p w14:paraId="1884CB96"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30281CC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3D6EA" w14:textId="77777777" w:rsidR="00C4315C"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displayMonth(date)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8C3D2" w14:textId="77777777" w:rsidR="00C4315C"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6F8FA"/>
            <w:vAlign w:val="center"/>
            <w:hideMark/>
          </w:tcPr>
          <w:p w14:paraId="74FD3005"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765466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442E1"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5E5D5" w14:textId="77777777" w:rsidR="00BC36BE" w:rsidRPr="00B70B0E" w:rsidRDefault="7CA12210" w:rsidP="00BC36BE">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function toggles to a monthly view from any other view (weekly or daily). </w:t>
            </w:r>
          </w:p>
          <w:p w14:paraId="0989635F" w14:textId="769925A3" w:rsidR="00C4315C" w:rsidRPr="00B70B0E" w:rsidRDefault="7CA12210" w:rsidP="00BC36BE">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Date - The current date that is being displayed on the Calendar.</w:t>
            </w:r>
          </w:p>
          <w:p w14:paraId="76B5F05A" w14:textId="77777777" w:rsidR="00C4315C" w:rsidRPr="00B70B0E" w:rsidRDefault="7CA12210" w:rsidP="00BC36BE">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FFFFF" w:themeFill="background1"/>
            <w:vAlign w:val="center"/>
            <w:hideMark/>
          </w:tcPr>
          <w:p w14:paraId="3CD2996B"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2904A5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EFD6FC3"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54169" w14:textId="77777777" w:rsidR="00C4315C"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6F8FA"/>
            <w:vAlign w:val="center"/>
            <w:hideMark/>
          </w:tcPr>
          <w:p w14:paraId="739B5479"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7BE00A6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5045AD"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8DD8CF" w14:textId="77777777" w:rsidR="00C4315C"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monthNames &lt;- ["January", "February", ... ,"December"]</w:t>
            </w:r>
            <w:r w:rsidR="00C4315C" w:rsidRPr="00B70B0E">
              <w:rPr>
                <w:rFonts w:ascii="Segoe UI" w:hAnsi="Segoe UI" w:cs="Segoe UI"/>
              </w:rPr>
              <w:br/>
            </w:r>
            <w:r w:rsidRPr="00B70B0E">
              <w:rPr>
                <w:rFonts w:ascii="Segoe UI" w:eastAsia="Times New Roman" w:hAnsi="Segoe UI" w:cs="Segoe UI"/>
                <w:color w:val="000000" w:themeColor="text1"/>
              </w:rPr>
              <w:t>monthDays &lt;- [1, 2, ..., 31]</w:t>
            </w:r>
            <w:r w:rsidR="00C4315C" w:rsidRPr="00B70B0E">
              <w:rPr>
                <w:rFonts w:ascii="Segoe UI" w:hAnsi="Segoe UI" w:cs="Segoe UI"/>
              </w:rPr>
              <w:br/>
            </w:r>
            <w:r w:rsidRPr="00B70B0E">
              <w:rPr>
                <w:rFonts w:ascii="Segoe UI" w:eastAsia="Times New Roman" w:hAnsi="Segoe UI" w:cs="Segoe UI"/>
                <w:color w:val="000000" w:themeColor="text1"/>
              </w:rPr>
              <w:t>weekDays &lt;- ["Mon", "Tue", ... , "Sun"]</w:t>
            </w:r>
            <w:r w:rsidR="00C4315C" w:rsidRPr="00B70B0E">
              <w:rPr>
                <w:rFonts w:ascii="Segoe UI" w:hAnsi="Segoe UI" w:cs="Segoe UI"/>
              </w:rPr>
              <w:br/>
            </w:r>
            <w:r w:rsidRPr="00B70B0E">
              <w:rPr>
                <w:rFonts w:ascii="Segoe UI" w:eastAsia="Times New Roman" w:hAnsi="Segoe UI" w:cs="Segoe UI"/>
                <w:color w:val="000000" w:themeColor="text1"/>
              </w:rPr>
              <w:t>currentMonth &lt;- getCurrentMonth(date)</w:t>
            </w:r>
            <w:r w:rsidR="00C4315C" w:rsidRPr="00B70B0E">
              <w:rPr>
                <w:rFonts w:ascii="Segoe UI" w:hAnsi="Segoe UI" w:cs="Segoe UI"/>
              </w:rPr>
              <w:br/>
            </w:r>
            <w:r w:rsidRPr="00B70B0E">
              <w:rPr>
                <w:rFonts w:ascii="Segoe UI" w:eastAsia="Times New Roman" w:hAnsi="Segoe UI" w:cs="Segoe UI"/>
                <w:color w:val="000000" w:themeColor="text1"/>
              </w:rPr>
              <w:t>yearType &lt;- isLeapYear(date)</w:t>
            </w:r>
            <w:r w:rsidR="00C4315C" w:rsidRPr="00B70B0E">
              <w:rPr>
                <w:rFonts w:ascii="Segoe UI" w:hAnsi="Segoe UI" w:cs="Segoe UI"/>
              </w:rPr>
              <w:br/>
            </w:r>
            <w:r w:rsidRPr="00B70B0E">
              <w:rPr>
                <w:rFonts w:ascii="Segoe UI" w:eastAsia="Times New Roman" w:hAnsi="Segoe UI" w:cs="Segoe UI"/>
                <w:color w:val="000000" w:themeColor="text1"/>
              </w:rPr>
              <w:t>monthView &lt;- drawCalendar(monthNames, monthDays, weekDays, currentMonth, yearType)</w:t>
            </w:r>
            <w:r w:rsidR="00C4315C" w:rsidRPr="00B70B0E">
              <w:rPr>
                <w:rFonts w:ascii="Segoe UI" w:hAnsi="Segoe UI" w:cs="Segoe UI"/>
              </w:rPr>
              <w:br/>
            </w:r>
            <w:r w:rsidRPr="00B70B0E">
              <w:rPr>
                <w:rFonts w:ascii="Segoe UI" w:eastAsia="Times New Roman" w:hAnsi="Segoe UI" w:cs="Segoe UI"/>
                <w:color w:val="000000" w:themeColor="text1"/>
              </w:rPr>
              <w:t xml:space="preserve">SET calendarDisplayElement &lt;- monthView </w:t>
            </w:r>
          </w:p>
        </w:tc>
        <w:tc>
          <w:tcPr>
            <w:tcW w:w="0" w:type="auto"/>
            <w:shd w:val="clear" w:color="auto" w:fill="FFFFFF" w:themeFill="background1"/>
            <w:vAlign w:val="center"/>
            <w:hideMark/>
          </w:tcPr>
          <w:p w14:paraId="78C36AAB"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154F2F" w:rsidRPr="00B70B0E" w14:paraId="2F100439"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6244C" w14:textId="77777777" w:rsidR="00154F2F"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displayDay(date)</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3B393F" w14:textId="77777777" w:rsidR="00154F2F"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315BFA9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47ECC7C" w14:textId="77777777" w:rsidR="00154F2F" w:rsidRPr="00B70B0E" w:rsidRDefault="00154F2F" w:rsidP="00154F2F">
            <w:pPr>
              <w:spacing w:after="24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77795A" w14:textId="77777777" w:rsidR="00154F2F" w:rsidRPr="00B70B0E" w:rsidRDefault="7CA12210" w:rsidP="00300358">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sets up the daily view. </w:t>
            </w:r>
          </w:p>
          <w:p w14:paraId="05775667" w14:textId="77777777" w:rsidR="00154F2F" w:rsidRPr="00B70B0E" w:rsidRDefault="7CA12210" w:rsidP="00300358">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Date - The current day date that is to be displayed on the Calendar.</w:t>
            </w:r>
          </w:p>
          <w:p w14:paraId="4E3A65B0" w14:textId="77777777" w:rsidR="00154F2F" w:rsidRPr="00B70B0E" w:rsidRDefault="7CA12210" w:rsidP="00300358">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2A4F644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A92AAE"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7150C"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154F2F" w:rsidRPr="00B70B0E" w14:paraId="2C0C064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C68F05"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69987E"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dayNames &lt;- (“Sun”, “Mon”, “Tue”, “Wed”, “Thu”, “Fri”, “Sat”)</w:t>
            </w:r>
            <w:r w:rsidR="00154F2F" w:rsidRPr="00B70B0E">
              <w:rPr>
                <w:rFonts w:ascii="Segoe UI" w:hAnsi="Segoe UI" w:cs="Segoe UI"/>
              </w:rPr>
              <w:br/>
            </w:r>
            <w:r w:rsidRPr="00B70B0E">
              <w:rPr>
                <w:rFonts w:ascii="Segoe UI" w:eastAsia="Times New Roman" w:hAnsi="Segoe UI" w:cs="Segoe UI"/>
                <w:color w:val="000000" w:themeColor="text1"/>
              </w:rPr>
              <w:t>timeArray &lt;- (“1am”, “2am”, “3am”… “11pm”)</w:t>
            </w:r>
            <w:r w:rsidR="00154F2F" w:rsidRPr="00B70B0E">
              <w:rPr>
                <w:rFonts w:ascii="Segoe UI" w:hAnsi="Segoe UI" w:cs="Segoe UI"/>
              </w:rPr>
              <w:br/>
            </w:r>
            <w:r w:rsidRPr="00B70B0E">
              <w:rPr>
                <w:rFonts w:ascii="Segoe UI" w:eastAsia="Times New Roman" w:hAnsi="Segoe UI" w:cs="Segoe UI"/>
                <w:color w:val="000000" w:themeColor="text1"/>
              </w:rPr>
              <w:t>dayOfTheWeek &lt;- getDayOfTheWeek(date, dayNames)</w:t>
            </w:r>
            <w:r w:rsidR="00154F2F" w:rsidRPr="00B70B0E">
              <w:rPr>
                <w:rFonts w:ascii="Segoe UI" w:hAnsi="Segoe UI" w:cs="Segoe UI"/>
              </w:rPr>
              <w:br/>
            </w:r>
            <w:r w:rsidRPr="00B70B0E">
              <w:rPr>
                <w:rFonts w:ascii="Segoe UI" w:eastAsia="Times New Roman" w:hAnsi="Segoe UI" w:cs="Segoe UI"/>
                <w:color w:val="000000" w:themeColor="text1"/>
              </w:rPr>
              <w:t xml:space="preserve">dayView &lt;- createCalendarDay(dayNames, dayOfTheWeek, timeArray, </w:t>
            </w:r>
            <w:r w:rsidR="00154F2F" w:rsidRPr="00B70B0E">
              <w:rPr>
                <w:rFonts w:ascii="Segoe UI" w:hAnsi="Segoe UI" w:cs="Segoe UI"/>
              </w:rPr>
              <w:br/>
            </w:r>
            <w:r w:rsidRPr="00B70B0E">
              <w:rPr>
                <w:rFonts w:ascii="Segoe UI" w:eastAsia="Times New Roman" w:hAnsi="Segoe UI" w:cs="Segoe UI"/>
                <w:color w:val="000000" w:themeColor="text1"/>
              </w:rPr>
              <w:t xml:space="preserve">getEvents(), getAssignments(), date) </w:t>
            </w:r>
            <w:r w:rsidR="00154F2F" w:rsidRPr="00B70B0E">
              <w:rPr>
                <w:rFonts w:ascii="Segoe UI" w:hAnsi="Segoe UI" w:cs="Segoe UI"/>
              </w:rPr>
              <w:br/>
            </w:r>
            <w:r w:rsidRPr="00B70B0E">
              <w:rPr>
                <w:rFonts w:ascii="Segoe UI" w:eastAsia="Times New Roman" w:hAnsi="Segoe UI" w:cs="Segoe UI"/>
                <w:color w:val="000000" w:themeColor="text1"/>
              </w:rPr>
              <w:t xml:space="preserve">SET calendarDisplayElement &lt;- dayView </w:t>
            </w:r>
          </w:p>
        </w:tc>
      </w:tr>
      <w:tr w:rsidR="00154F2F" w:rsidRPr="00B70B0E" w14:paraId="645CA82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95F81"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createEvent(eventDate, eventDescription)</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B1BAEB"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1E0BF5D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ABD7C1"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275F77" w14:textId="273C5E1B" w:rsidR="00003D58"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creates a new user created event (like other calendar tasks, but not from I-Learn; created by the user instead). The user will be prompted with a field that allows them to select a date/time and give the event a description. </w:t>
            </w:r>
          </w:p>
          <w:p w14:paraId="627806B4" w14:textId="77777777" w:rsidR="008562AC" w:rsidRPr="00B70B0E" w:rsidRDefault="7CA12210" w:rsidP="008562A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w:t>
            </w:r>
          </w:p>
          <w:p w14:paraId="75389930" w14:textId="77777777" w:rsidR="008562AC" w:rsidRPr="00B70B0E" w:rsidRDefault="7CA12210" w:rsidP="008562AC">
            <w:pPr>
              <w:spacing w:after="0"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event Date - The date that the event is being created for.</w:t>
            </w:r>
            <w:r w:rsidR="001B5689" w:rsidRPr="00B70B0E">
              <w:rPr>
                <w:rFonts w:ascii="Segoe UI" w:eastAsia="Times New Roman" w:hAnsi="Segoe UI" w:cs="Segoe UI"/>
                <w:color w:val="000000" w:themeColor="text1"/>
              </w:rPr>
              <w:t xml:space="preserve"> </w:t>
            </w:r>
            <w:r w:rsidRPr="00B70B0E">
              <w:rPr>
                <w:rFonts w:ascii="Segoe UI" w:hAnsi="Segoe UI" w:cs="Segoe UI"/>
                <w:color w:val="000000" w:themeColor="text1"/>
                <w:lang w:eastAsia="ja-JP"/>
              </w:rPr>
              <w:t xml:space="preserve"> </w:t>
            </w:r>
          </w:p>
          <w:p w14:paraId="5FE072EA" w14:textId="52AA9590" w:rsidR="00003D58" w:rsidRPr="00B70B0E" w:rsidRDefault="7CA12210" w:rsidP="008562AC">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event Description - The information entered by the user that will be used to create the event.</w:t>
            </w:r>
          </w:p>
          <w:p w14:paraId="1CD7CE24" w14:textId="77777777" w:rsidR="00154F2F"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45BC380B"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BE262B6"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1CFC3"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154F2F" w:rsidRPr="00B70B0E" w14:paraId="07738319"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0BECD6B"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7065"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API POST -&gt; with eventDate and eventDescription in the body.</w:t>
            </w:r>
            <w:r w:rsidR="00154F2F" w:rsidRPr="00B70B0E">
              <w:rPr>
                <w:rFonts w:ascii="Segoe UI" w:hAnsi="Segoe UI" w:cs="Segoe UI"/>
              </w:rPr>
              <w:br/>
            </w:r>
            <w:r w:rsidRPr="00B70B0E">
              <w:rPr>
                <w:rFonts w:ascii="Segoe UI" w:eastAsia="Times New Roman" w:hAnsi="Segoe UI" w:cs="Segoe UI"/>
                <w:color w:val="000000" w:themeColor="text1"/>
              </w:rPr>
              <w:t>IF RESPONSE.statusCode == 200</w:t>
            </w:r>
            <w:r w:rsidR="00154F2F" w:rsidRPr="00B70B0E">
              <w:rPr>
                <w:rFonts w:ascii="Segoe UI" w:hAnsi="Segoe UI" w:cs="Segoe UI"/>
              </w:rPr>
              <w:br/>
            </w:r>
            <w:r w:rsidRPr="00B70B0E">
              <w:rPr>
                <w:rFonts w:ascii="Segoe UI" w:eastAsia="Times New Roman" w:hAnsi="Segoe UI" w:cs="Segoe UI"/>
                <w:color w:val="000000" w:themeColor="text1"/>
              </w:rPr>
              <w:t>Dismiss modal and show success message.</w:t>
            </w:r>
            <w:r w:rsidR="00154F2F" w:rsidRPr="00B70B0E">
              <w:rPr>
                <w:rFonts w:ascii="Segoe UI" w:hAnsi="Segoe UI" w:cs="Segoe UI"/>
              </w:rPr>
              <w:br/>
            </w:r>
            <w:r w:rsidRPr="00B70B0E">
              <w:rPr>
                <w:rFonts w:ascii="Segoe UI" w:eastAsia="Times New Roman" w:hAnsi="Segoe UI" w:cs="Segoe UI"/>
                <w:color w:val="000000" w:themeColor="text1"/>
              </w:rPr>
              <w:t>ELSE</w:t>
            </w:r>
            <w:r w:rsidR="00154F2F" w:rsidRPr="00B70B0E">
              <w:rPr>
                <w:rFonts w:ascii="Segoe UI" w:hAnsi="Segoe UI" w:cs="Segoe UI"/>
              </w:rPr>
              <w:br/>
            </w:r>
            <w:r w:rsidRPr="00B70B0E">
              <w:rPr>
                <w:rFonts w:ascii="Segoe UI" w:eastAsia="Times New Roman" w:hAnsi="Segoe UI" w:cs="Segoe UI"/>
                <w:color w:val="000000" w:themeColor="text1"/>
              </w:rPr>
              <w:t xml:space="preserve">Show Error message </w:t>
            </w:r>
          </w:p>
        </w:tc>
      </w:tr>
      <w:tr w:rsidR="00154F2F" w:rsidRPr="00B70B0E" w14:paraId="4E789A20"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91698"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followLink(externalURL)</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4AE1E"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09F89FC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BDA6AE"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D4FC77" w14:textId="723A5FB1" w:rsidR="00003D58"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clicks an external link. </w:t>
            </w:r>
          </w:p>
          <w:p w14:paraId="05224C1E" w14:textId="77777777" w:rsidR="00154F2F"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ExternalURL - The URL link address that the user has clicked on.</w:t>
            </w:r>
          </w:p>
          <w:p w14:paraId="0FCEC217" w14:textId="77777777" w:rsidR="00154F2F"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7A29728E"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15A02F"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EE239"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154F2F" w:rsidRPr="00B70B0E" w14:paraId="7191B3A1"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1CA73A"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481671"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open externalURL in new tab </w:t>
            </w:r>
          </w:p>
        </w:tc>
      </w:tr>
      <w:tr w:rsidR="00154F2F" w:rsidRPr="00B70B0E" w14:paraId="3FBA99E3"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52BBC" w14:textId="4540ECF2"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viewILearnAssignment(Assignment)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BBC10"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11933B0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4AE7EC4"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30706" w14:textId="290C7628" w:rsidR="00003D58"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This method opens the page in I-learn that corresp</w:t>
            </w:r>
            <w:r w:rsidRPr="00B70B0E">
              <w:rPr>
                <w:rFonts w:ascii="Segoe UI" w:hAnsi="Segoe UI" w:cs="Segoe UI"/>
                <w:color w:val="000000" w:themeColor="text1"/>
                <w:lang w:eastAsia="ja-JP"/>
              </w:rPr>
              <w:t>o</w:t>
            </w:r>
            <w:r w:rsidRPr="00B70B0E">
              <w:rPr>
                <w:rFonts w:ascii="Segoe UI" w:eastAsia="Times New Roman" w:hAnsi="Segoe UI" w:cs="Segoe UI"/>
                <w:color w:val="000000" w:themeColor="text1"/>
              </w:rPr>
              <w:t xml:space="preserve">nds to the assignment that is clicked on by the user in the student calendar app. The assignment that is clicked on by the user is passed as a parameter. The </w:t>
            </w:r>
            <w:r w:rsidRPr="00B70B0E">
              <w:rPr>
                <w:rFonts w:ascii="Segoe UI" w:eastAsia="Times New Roman" w:hAnsi="Segoe UI" w:cs="Segoe UI"/>
                <w:color w:val="000000" w:themeColor="text1"/>
              </w:rPr>
              <w:lastRenderedPageBreak/>
              <w:t>method gets the assignment URL and opens a new tab to display the assignment to the user.</w:t>
            </w:r>
          </w:p>
          <w:p w14:paraId="65421538" w14:textId="07EE641E"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Assignment - The assignment object that the user has clicked on. This is used to get the correct I-Learn URL link. </w:t>
            </w:r>
          </w:p>
          <w:p w14:paraId="3334F477"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7F9371A8"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60FA6"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get Assignment Details(Assignment)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31D2F"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009B5FB4"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67C3536"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24A21"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gets the description of the assignment and displays it to the user. The assignment that the user clicks on is passed in as a parameter and the system gets the data for that assignment. </w:t>
            </w:r>
          </w:p>
          <w:p w14:paraId="729C1488" w14:textId="77777777" w:rsidR="00003D58" w:rsidRPr="00B70B0E" w:rsidRDefault="00003D58" w:rsidP="00522F1B">
            <w:pPr>
              <w:spacing w:line="240" w:lineRule="auto"/>
              <w:rPr>
                <w:rFonts w:ascii="Segoe UI" w:hAnsi="Segoe UI" w:cs="Segoe UI"/>
                <w:color w:val="000000" w:themeColor="text1"/>
                <w:lang w:eastAsia="ja-JP"/>
              </w:rPr>
            </w:pPr>
          </w:p>
          <w:p w14:paraId="36B2DB4F"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Assignment - The assignment object that the user has clicked on. This is used to get the correct assignment details.</w:t>
            </w:r>
          </w:p>
          <w:p w14:paraId="06944157"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bl>
    <w:p w14:paraId="554C11DB" w14:textId="77777777" w:rsidR="00C4315C" w:rsidRPr="00B70B0E" w:rsidRDefault="00C4315C" w:rsidP="008D7687">
      <w:pPr>
        <w:spacing w:after="0" w:line="240" w:lineRule="auto"/>
        <w:rPr>
          <w:rFonts w:ascii="Segoe UI" w:eastAsia="Times New Roman" w:hAnsi="Segoe UI" w:cs="Segoe UI"/>
          <w:vanish/>
          <w:color w:val="000000" w:themeColor="text1"/>
        </w:rPr>
      </w:pPr>
    </w:p>
    <w:tbl>
      <w:tblPr>
        <w:tblW w:w="13222" w:type="dxa"/>
        <w:tblCellMar>
          <w:top w:w="15" w:type="dxa"/>
          <w:left w:w="15" w:type="dxa"/>
          <w:bottom w:w="15" w:type="dxa"/>
          <w:right w:w="15" w:type="dxa"/>
        </w:tblCellMar>
        <w:tblLook w:val="04A0" w:firstRow="1" w:lastRow="0" w:firstColumn="1" w:lastColumn="0" w:noHBand="0" w:noVBand="1"/>
      </w:tblPr>
      <w:tblGrid>
        <w:gridCol w:w="3795"/>
        <w:gridCol w:w="9427"/>
      </w:tblGrid>
      <w:tr w:rsidR="00D07BEE" w:rsidRPr="00B70B0E" w14:paraId="46A70D11"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2734A" w14:textId="6262C98A"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getHolidays(Month)</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DA105" w14:textId="77777777" w:rsidR="00D07BEE"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5BDDA83"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AD0D43" w14:textId="77777777" w:rsidR="00D07BEE" w:rsidRPr="00B70B0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26CC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searches the collection of holidays for any holidays that occur during the month that is passed in as a parameter. All corresponding holidays for that month are returned and displayed on the calendar. </w:t>
            </w:r>
          </w:p>
          <w:p w14:paraId="2773D2EE"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Month - the current month being displayed on the calendar. All corresponding holidays for the month are displayed.</w:t>
            </w:r>
          </w:p>
          <w:p w14:paraId="216FB6A0"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6232DDF5"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4AAE1"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editEvent(Event)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C6B07"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CF2621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479E7D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C08CF4"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updates the information for a calendar event based on the user input. The Event object is passed in as a parameter and the system updates the new event information into the database. </w:t>
            </w:r>
          </w:p>
          <w:p w14:paraId="6CEC6905"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Parameters: Event - The Event object that is being edited by the user.</w:t>
            </w:r>
          </w:p>
          <w:p w14:paraId="4485D2BC"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3DE854F3"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AB0159"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displayError()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951E"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64F21E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0FB8D5"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3292F5"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displays an error message to the user. The message is determined by the type of error that took place in the system. </w:t>
            </w:r>
          </w:p>
          <w:p w14:paraId="0A3C70BD"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4BBDAAD2"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7F7F0D8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4EFDD"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sendMissedNotification(Notification)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2D3AA"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634CC02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37D089"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7EA6B"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notification is activated but the user is currently not logged in to their student calendar application. It sends a message to the user based on their personal notification settings. </w:t>
            </w:r>
          </w:p>
          <w:p w14:paraId="01F8CBC3"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Notification - the notification object that has been activated.</w:t>
            </w:r>
          </w:p>
          <w:p w14:paraId="40ADB6DB"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33DD4E1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5A6A4"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activateNotification(Notification)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8693B5"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8E373D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C0978D5"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6D713A"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notification is set to be sent to the user. The notification object is passed as a parameter which is then added to the users list of notifications and the calendar shows the user that a new notification has activated. </w:t>
            </w:r>
          </w:p>
          <w:p w14:paraId="79C4E03D" w14:textId="77777777" w:rsidR="00FA62B5"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Parameters: </w:t>
            </w:r>
          </w:p>
          <w:p w14:paraId="056D33D7" w14:textId="6DD925EC" w:rsidR="00FA62B5"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Notification - the notification object that has been activated.</w:t>
            </w:r>
          </w:p>
          <w:p w14:paraId="43BD86A6"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0FB0BF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F90F1"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sendReminder(notification, users)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29DF"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3D6A6407"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A067578"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D6F113" w14:textId="1FD5666A" w:rsidR="00A645C4"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This method is called when a user wants to share a notification with other users. A notification is passed in as well as a list of users to be notified.</w:t>
            </w:r>
          </w:p>
          <w:p w14:paraId="2FC8886F" w14:textId="77777777" w:rsidR="00A645C4"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Parameters: </w:t>
            </w:r>
          </w:p>
          <w:p w14:paraId="186828C2" w14:textId="3CD19A2D" w:rsidR="00A645C4"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Notification - the notification object that the user wants to share with other users.</w:t>
            </w:r>
            <w:r w:rsidR="00D07BEE" w:rsidRPr="00B70B0E">
              <w:rPr>
                <w:rFonts w:ascii="Segoe UI" w:hAnsi="Segoe UI" w:cs="Segoe UI"/>
              </w:rPr>
              <w:br/>
            </w:r>
            <w:r w:rsidRPr="00B70B0E">
              <w:rPr>
                <w:rFonts w:ascii="Segoe UI" w:eastAsia="Times New Roman" w:hAnsi="Segoe UI" w:cs="Segoe UI"/>
                <w:color w:val="000000" w:themeColor="text1"/>
              </w:rPr>
              <w:t>Users - the list of users that have been selected to receive the notification.</w:t>
            </w:r>
          </w:p>
          <w:p w14:paraId="0EC88386"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4BAB18CB"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FF7E0" w14:textId="77777777"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displayCalendarSyncOptions()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53B91" w14:textId="77777777" w:rsidR="00D07BEE"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28B3C98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E30BE5" w14:textId="77777777" w:rsidR="00D07BEE" w:rsidRPr="00B70B0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C3C7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chooses to import or export their calendar information. A window is displayed allowing the user to select which external calendar they would like to sync with. The options include all external calendars as defined in section 3.2.4.1 </w:t>
            </w:r>
          </w:p>
          <w:p w14:paraId="29B866D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224E1622"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3E88BEE"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71C35"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importCalendar()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E0C5"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2EAADB6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B4D034D"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8472A4"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chooses to import calendar information from an external calendar. The method calls on the UI Controller class to import calendar events. The imported events are saved to the database and then the main display is updated to show the imported items. </w:t>
            </w:r>
          </w:p>
          <w:p w14:paraId="182EFD55"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5DB9742D"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D670D3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0F92E"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exportCalendar()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543AF7"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9A34D7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73D292"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621D14" w14:textId="34EBD74D"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chooses to export their Student Calendar information into an external calendar. The method calls on the UI Controller class to export calendar events. If the process is successful it displays a success message to the user. If there is an error an error message is </w:t>
            </w:r>
            <w:r w:rsidRPr="00B70B0E">
              <w:rPr>
                <w:rFonts w:ascii="Segoe UI" w:eastAsia="Times New Roman" w:hAnsi="Segoe UI" w:cs="Segoe UI"/>
                <w:color w:val="000000" w:themeColor="text1"/>
              </w:rPr>
              <w:lastRenderedPageBreak/>
              <w:t xml:space="preserve">displayed. </w:t>
            </w:r>
          </w:p>
          <w:p w14:paraId="6A0273A3"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7B1B1937"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66B62DFF"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08DA6"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syncAssignments()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A6FFF6"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360A9B2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0F813A"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316988" w14:textId="4FB91A0A" w:rsidR="00A645C4" w:rsidRPr="00B70B0E" w:rsidRDefault="7CA12210" w:rsidP="007B194D">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This method is called when a user chooses to sync their calendar information with their assignments on the I-learn website. The system pulls the assignment information from the I-learn website, saves them to the database, and updates the calendar display to show new assignments that may have been added. </w:t>
            </w:r>
          </w:p>
          <w:p w14:paraId="0A048F15" w14:textId="77777777" w:rsidR="00D07BEE" w:rsidRPr="00B70B0E" w:rsidRDefault="7CA12210" w:rsidP="007B194D">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6BF1CB21" w14:textId="77777777" w:rsidR="00D07BEE" w:rsidRPr="00B70B0E" w:rsidRDefault="7CA12210" w:rsidP="007B194D">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3AD647D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F5C92"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deleteEvent(event)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F1D5D"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9AE5C1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98EA86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DFFC3F" w14:textId="77777777" w:rsidR="007B194D"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the user chooses to delete an event. </w:t>
            </w:r>
          </w:p>
          <w:p w14:paraId="2BDCBB8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Event - the event object that is clicked on by the user to be deleted.</w:t>
            </w:r>
          </w:p>
          <w:p w14:paraId="4E12FE30"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2D095A5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103FBD"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A1DE3"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D07BEE" w:rsidRPr="00B70B0E" w14:paraId="22C8FD0C"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DBA361"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7B008"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eventList.remove(event)</w:t>
            </w:r>
          </w:p>
        </w:tc>
      </w:tr>
      <w:tr w:rsidR="00D07BEE" w:rsidRPr="00B70B0E" w14:paraId="5C2DA42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07C8B"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accessSettings()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6A968"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48D77B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DFEDD1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54175"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function displays the settings page of the application. </w:t>
            </w:r>
          </w:p>
          <w:p w14:paraId="4E5CE784" w14:textId="77777777"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5D2A8DC4" w14:textId="77777777"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2BC1DD3B"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3757D8"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1A634"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D07BEE" w:rsidRPr="00B70B0E" w14:paraId="169D237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50DDBA"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56F261"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document.backgroundColor = settings.darkColor</w:t>
            </w:r>
            <w:r w:rsidR="00D07BEE" w:rsidRPr="00B70B0E">
              <w:rPr>
                <w:rFonts w:ascii="Segoe UI" w:hAnsi="Segoe UI" w:cs="Segoe UI"/>
              </w:rPr>
              <w:br/>
            </w:r>
            <w:r w:rsidRPr="00B70B0E">
              <w:rPr>
                <w:rFonts w:ascii="Segoe UI" w:eastAsia="Times New Roman" w:hAnsi="Segoe UI" w:cs="Segoe UI"/>
                <w:color w:val="000000" w:themeColor="text1"/>
              </w:rPr>
              <w:t xml:space="preserve">userSettings &lt;- loadUserSettings() </w:t>
            </w:r>
          </w:p>
        </w:tc>
      </w:tr>
      <w:tr w:rsidR="00D07BEE" w:rsidRPr="00B70B0E" w14:paraId="7C817C7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771B7"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accessNotifications()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24443"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68EEC3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905E3D"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7BF372"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function displays the notifications received by the user. </w:t>
            </w:r>
          </w:p>
          <w:p w14:paraId="55373979"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42A4C7B9"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7AC284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088B96"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FEDA3"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D07BEE" w:rsidRPr="00B70B0E" w14:paraId="7556F504"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932AF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48F36"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document.backgroundColor = notifications.darkColor</w:t>
            </w:r>
            <w:r w:rsidR="00D07BEE" w:rsidRPr="00B70B0E">
              <w:rPr>
                <w:rFonts w:ascii="Segoe UI" w:hAnsi="Segoe UI" w:cs="Segoe UI"/>
              </w:rPr>
              <w:br/>
            </w:r>
            <w:r w:rsidRPr="00B70B0E">
              <w:rPr>
                <w:rFonts w:ascii="Segoe UI" w:eastAsia="Times New Roman" w:hAnsi="Segoe UI" w:cs="Segoe UI"/>
                <w:color w:val="000000" w:themeColor="text1"/>
              </w:rPr>
              <w:t>IF browser does not support notifications</w:t>
            </w:r>
            <w:r w:rsidR="00D07BEE" w:rsidRPr="00B70B0E">
              <w:rPr>
                <w:rFonts w:ascii="Segoe UI" w:hAnsi="Segoe UI" w:cs="Segoe UI"/>
              </w:rPr>
              <w:br/>
            </w:r>
            <w:r w:rsidRPr="00B70B0E">
              <w:rPr>
                <w:rFonts w:ascii="Segoe UI" w:eastAsia="Times New Roman" w:hAnsi="Segoe UI" w:cs="Segoe UI"/>
                <w:color w:val="000000" w:themeColor="text1"/>
              </w:rPr>
              <w:t>PRINT this browser does not support notifications</w:t>
            </w:r>
            <w:r w:rsidR="00D07BEE" w:rsidRPr="00B70B0E">
              <w:rPr>
                <w:rFonts w:ascii="Segoe UI" w:hAnsi="Segoe UI" w:cs="Segoe UI"/>
              </w:rPr>
              <w:br/>
            </w:r>
            <w:r w:rsidRPr="00B70B0E">
              <w:rPr>
                <w:rFonts w:ascii="Segoe UI" w:eastAsia="Times New Roman" w:hAnsi="Segoe UI" w:cs="Segoe UI"/>
                <w:color w:val="000000" w:themeColor="text1"/>
              </w:rPr>
              <w:t>IF notifications permissions are granted</w:t>
            </w:r>
            <w:r w:rsidR="00D07BEE" w:rsidRPr="00B70B0E">
              <w:rPr>
                <w:rFonts w:ascii="Segoe UI" w:hAnsi="Segoe UI" w:cs="Segoe UI"/>
              </w:rPr>
              <w:br/>
            </w:r>
            <w:r w:rsidRPr="00B70B0E">
              <w:rPr>
                <w:rFonts w:ascii="Segoe UI" w:eastAsia="Times New Roman" w:hAnsi="Segoe UI" w:cs="Segoe UI"/>
                <w:color w:val="000000" w:themeColor="text1"/>
              </w:rPr>
              <w:t>showNotifications()</w:t>
            </w:r>
            <w:r w:rsidR="00D07BEE" w:rsidRPr="00B70B0E">
              <w:rPr>
                <w:rFonts w:ascii="Segoe UI" w:hAnsi="Segoe UI" w:cs="Segoe UI"/>
              </w:rPr>
              <w:br/>
            </w:r>
            <w:r w:rsidRPr="00B70B0E">
              <w:rPr>
                <w:rFonts w:ascii="Segoe UI" w:eastAsia="Times New Roman" w:hAnsi="Segoe UI" w:cs="Segoe UI"/>
                <w:color w:val="000000" w:themeColor="text1"/>
              </w:rPr>
              <w:t xml:space="preserve">ELSE </w:t>
            </w:r>
            <w:r w:rsidR="00D07BEE" w:rsidRPr="00B70B0E">
              <w:rPr>
                <w:rFonts w:ascii="Segoe UI" w:hAnsi="Segoe UI" w:cs="Segoe UI"/>
              </w:rPr>
              <w:br/>
            </w:r>
            <w:r w:rsidRPr="00B70B0E">
              <w:rPr>
                <w:rFonts w:ascii="Segoe UI" w:eastAsia="Times New Roman" w:hAnsi="Segoe UI" w:cs="Segoe UI"/>
                <w:color w:val="000000" w:themeColor="text1"/>
              </w:rPr>
              <w:t xml:space="preserve">requestNotificationPermission() </w:t>
            </w:r>
          </w:p>
        </w:tc>
      </w:tr>
    </w:tbl>
    <w:p w14:paraId="2FD31500" w14:textId="25367D91" w:rsidR="00E70F09" w:rsidRPr="00B70B0E" w:rsidRDefault="00E70F09" w:rsidP="00E761C2">
      <w:pPr>
        <w:pStyle w:val="Heading4"/>
        <w:rPr>
          <w:rFonts w:ascii="Segoe UI" w:eastAsiaTheme="minorEastAsia" w:hAnsi="Segoe UI" w:cs="Segoe UI"/>
          <w:color w:val="000000" w:themeColor="text1"/>
          <w:lang w:eastAsia="ja-JP"/>
        </w:rPr>
      </w:pPr>
    </w:p>
    <w:p w14:paraId="56972406" w14:textId="25367D91" w:rsidR="00A92FE9" w:rsidRPr="00B70B0E" w:rsidRDefault="00A92FE9">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19AE802F" w14:textId="40B10820" w:rsidR="0014188F"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4.2.1.3 Login Page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4188F" w:rsidRPr="00B70B0E" w14:paraId="5E8B92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784212"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Login Page View</w:t>
            </w:r>
          </w:p>
        </w:tc>
      </w:tr>
      <w:tr w:rsidR="0014188F" w:rsidRPr="00B70B0E" w14:paraId="3C9E55E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8C3372" w14:textId="6293C06A"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hAnsi="Segoe UI" w:cs="Segoe UI"/>
                <w:color w:val="000000" w:themeColor="text1"/>
              </w:rPr>
              <w:t xml:space="preserve">The purpose of this class is to provide the user with a means or a gateway to access every functional aspect of the calendar application and draw from the feature sets contained within. </w:t>
            </w:r>
            <w:r w:rsidRPr="00B70B0E">
              <w:rPr>
                <w:rFonts w:ascii="Segoe UI" w:hAnsi="Segoe UI" w:cs="Segoe UI"/>
                <w:color w:val="000000" w:themeColor="text1"/>
                <w:lang w:eastAsia="ja-JP"/>
              </w:rPr>
              <w:t>This class</w:t>
            </w:r>
            <w:r w:rsidRPr="00B70B0E">
              <w:rPr>
                <w:rFonts w:ascii="Segoe UI" w:hAnsi="Segoe UI" w:cs="Segoe UI"/>
                <w:color w:val="000000" w:themeColor="text1"/>
              </w:rPr>
              <w:t xml:space="preserve"> </w:t>
            </w:r>
            <w:r w:rsidRPr="00B70B0E">
              <w:rPr>
                <w:rFonts w:ascii="Segoe UI" w:hAnsi="Segoe UI" w:cs="Segoe UI"/>
                <w:color w:val="000000" w:themeColor="text1"/>
                <w:lang w:eastAsia="ja-JP"/>
              </w:rPr>
              <w:t>holds</w:t>
            </w:r>
            <w:r w:rsidRPr="00B70B0E">
              <w:rPr>
                <w:rFonts w:ascii="Segoe UI" w:hAnsi="Segoe UI" w:cs="Segoe UI"/>
                <w:color w:val="000000" w:themeColor="text1"/>
              </w:rPr>
              <w:t xml:space="preserve"> the user's identification and password as well as the methods needed to authenticate and create a new and existing account. </w:t>
            </w:r>
            <w:r w:rsidRPr="00B70B0E">
              <w:rPr>
                <w:rFonts w:ascii="Segoe UI" w:hAnsi="Segoe UI" w:cs="Segoe UI"/>
                <w:color w:val="000000" w:themeColor="text1"/>
                <w:lang w:eastAsia="ja-JP"/>
              </w:rPr>
              <w:t>This class</w:t>
            </w:r>
            <w:r w:rsidRPr="00B70B0E">
              <w:rPr>
                <w:rFonts w:ascii="Segoe UI" w:hAnsi="Segoe UI" w:cs="Segoe UI"/>
                <w:color w:val="000000" w:themeColor="text1"/>
              </w:rPr>
              <w:t xml:space="preserve"> interfaces with the UI Controller class for the purpose of sending and verifying usernames and passwords.</w:t>
            </w:r>
          </w:p>
        </w:tc>
      </w:tr>
    </w:tbl>
    <w:p w14:paraId="2151A528" w14:textId="77777777" w:rsidR="0014188F" w:rsidRPr="00B70B0E" w:rsidRDefault="0014188F" w:rsidP="0014188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93"/>
        <w:gridCol w:w="10491"/>
        <w:gridCol w:w="36"/>
      </w:tblGrid>
      <w:tr w:rsidR="0014188F" w:rsidRPr="00B70B0E" w14:paraId="307B915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9B224"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73FB46"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14188F" w:rsidRPr="00B70B0E" w14:paraId="187A20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84439A"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221DE"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identification used by the user to access the application. </w:t>
            </w:r>
          </w:p>
        </w:tc>
      </w:tr>
      <w:tr w:rsidR="0014188F" w:rsidRPr="00B70B0E" w14:paraId="2AD34BD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F32A5"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569D0A"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secret string of characters used in conjunction with a username to gain access to the application.</w:t>
            </w:r>
          </w:p>
        </w:tc>
      </w:tr>
      <w:tr w:rsidR="0014188F" w:rsidRPr="00B70B0E" w14:paraId="3568510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74B0"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647E6" w14:textId="77777777" w:rsidR="0014188F" w:rsidRPr="00B70B0E" w:rsidRDefault="0014188F">
            <w:pPr>
              <w:spacing w:after="240"/>
              <w:jc w:val="center"/>
              <w:rPr>
                <w:rFonts w:ascii="Segoe UI" w:hAnsi="Segoe UI" w:cs="Segoe UI"/>
                <w:b/>
                <w:bCs/>
                <w:color w:val="000000" w:themeColor="text1"/>
              </w:rPr>
            </w:pPr>
          </w:p>
        </w:tc>
        <w:tc>
          <w:tcPr>
            <w:tcW w:w="0" w:type="auto"/>
            <w:shd w:val="clear" w:color="auto" w:fill="F6F8FA"/>
            <w:vAlign w:val="center"/>
            <w:hideMark/>
          </w:tcPr>
          <w:p w14:paraId="42F112BA" w14:textId="77777777" w:rsidR="0014188F" w:rsidRPr="00B70B0E" w:rsidRDefault="0014188F">
            <w:pPr>
              <w:spacing w:after="240"/>
              <w:rPr>
                <w:rFonts w:ascii="Segoe UI" w:hAnsi="Segoe UI" w:cs="Segoe UI"/>
                <w:color w:val="000000" w:themeColor="text1"/>
              </w:rPr>
            </w:pPr>
          </w:p>
        </w:tc>
      </w:tr>
      <w:tr w:rsidR="0014188F" w:rsidRPr="00B70B0E" w14:paraId="5D8E938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FA0D47"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C476A"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9AC99A2" w14:textId="77777777" w:rsidR="0014188F" w:rsidRPr="00B70B0E" w:rsidRDefault="0014188F">
            <w:pPr>
              <w:spacing w:after="240"/>
              <w:rPr>
                <w:rFonts w:ascii="Segoe UI" w:hAnsi="Segoe UI" w:cs="Segoe UI"/>
                <w:color w:val="000000" w:themeColor="text1"/>
              </w:rPr>
            </w:pPr>
          </w:p>
        </w:tc>
      </w:tr>
      <w:tr w:rsidR="0014188F" w:rsidRPr="00B70B0E" w14:paraId="410EF88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BE53F2" w14:textId="77777777" w:rsidR="0014188F" w:rsidRPr="00B70B0E" w:rsidRDefault="0014188F">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88E3C"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authenticates the user and logs them in. If the user successfully logs in the main calendar page is displayed. If either the username or password is incorrect the user will be notified and prompted to reenter their credentials. </w:t>
            </w:r>
          </w:p>
          <w:p w14:paraId="63473EBD"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Username - The username entered by the user attempting to log in. </w:t>
            </w:r>
          </w:p>
          <w:p w14:paraId="3DA743B4" w14:textId="50017736"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Password - The password entered by the user attempting to log in. </w:t>
            </w:r>
          </w:p>
          <w:p w14:paraId="54DD3398"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45113AF1" w14:textId="77777777" w:rsidR="0014188F" w:rsidRPr="00B70B0E" w:rsidRDefault="0014188F">
            <w:pPr>
              <w:rPr>
                <w:rFonts w:ascii="Segoe UI" w:hAnsi="Segoe UI" w:cs="Segoe UI"/>
                <w:color w:val="000000" w:themeColor="text1"/>
              </w:rPr>
            </w:pPr>
          </w:p>
        </w:tc>
      </w:tr>
      <w:tr w:rsidR="0014188F" w:rsidRPr="00B70B0E" w14:paraId="3584EB5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615018"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AAEFE"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2280CEE" w14:textId="77777777" w:rsidR="0014188F" w:rsidRPr="00B70B0E" w:rsidRDefault="0014188F">
            <w:pPr>
              <w:rPr>
                <w:rFonts w:ascii="Segoe UI" w:hAnsi="Segoe UI" w:cs="Segoe UI"/>
                <w:color w:val="000000" w:themeColor="text1"/>
              </w:rPr>
            </w:pPr>
          </w:p>
        </w:tc>
      </w:tr>
      <w:tr w:rsidR="0014188F" w:rsidRPr="00B70B0E" w14:paraId="7E8A13C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74448A2"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35043"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uIController.LoginStudent(username, password); </w:t>
            </w:r>
          </w:p>
        </w:tc>
        <w:tc>
          <w:tcPr>
            <w:tcW w:w="0" w:type="auto"/>
            <w:shd w:val="clear" w:color="auto" w:fill="F6F8FA"/>
            <w:vAlign w:val="center"/>
            <w:hideMark/>
          </w:tcPr>
          <w:p w14:paraId="114AD2EA" w14:textId="77777777" w:rsidR="0014188F" w:rsidRPr="00B70B0E" w:rsidRDefault="0014188F">
            <w:pPr>
              <w:rPr>
                <w:rFonts w:ascii="Segoe UI" w:hAnsi="Segoe UI" w:cs="Segoe UI"/>
                <w:color w:val="000000" w:themeColor="text1"/>
              </w:rPr>
            </w:pPr>
          </w:p>
        </w:tc>
      </w:tr>
      <w:tr w:rsidR="0014188F" w:rsidRPr="00B70B0E" w14:paraId="6D402B0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26938A"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createAccount()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6D68B"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491824A" w14:textId="77777777" w:rsidR="0014188F" w:rsidRPr="00B70B0E" w:rsidRDefault="0014188F">
            <w:pPr>
              <w:rPr>
                <w:rFonts w:ascii="Segoe UI" w:hAnsi="Segoe UI" w:cs="Segoe UI"/>
                <w:color w:val="000000" w:themeColor="text1"/>
              </w:rPr>
            </w:pPr>
          </w:p>
        </w:tc>
      </w:tr>
      <w:tr w:rsidR="0014188F" w:rsidRPr="00B70B0E" w14:paraId="4C130A4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1BF4C5C"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C564E" w14:textId="60FB0DCE"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is to be called when the user attempts to create a new account. This method opens a new account form window for the user to enter their new account information. The information is then sent to the database, verified, and the new account is created. If the information is invalid an error message is sent to the user.</w:t>
            </w:r>
          </w:p>
          <w:p w14:paraId="32E154D7" w14:textId="7C4104A6"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098099C5"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2597CFFE" w14:textId="77777777" w:rsidR="0014188F" w:rsidRPr="00B70B0E" w:rsidRDefault="0014188F">
            <w:pPr>
              <w:rPr>
                <w:rFonts w:ascii="Segoe UI" w:hAnsi="Segoe UI" w:cs="Segoe UI"/>
                <w:color w:val="000000" w:themeColor="text1"/>
              </w:rPr>
            </w:pPr>
          </w:p>
        </w:tc>
      </w:tr>
      <w:tr w:rsidR="0014188F" w:rsidRPr="00B70B0E" w14:paraId="571294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7F33AC"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EDFF16"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05FD245" w14:textId="77777777" w:rsidR="0014188F" w:rsidRPr="00B70B0E" w:rsidRDefault="0014188F">
            <w:pPr>
              <w:rPr>
                <w:rFonts w:ascii="Segoe UI" w:hAnsi="Segoe UI" w:cs="Segoe UI"/>
                <w:color w:val="000000" w:themeColor="text1"/>
              </w:rPr>
            </w:pPr>
          </w:p>
        </w:tc>
      </w:tr>
      <w:tr w:rsidR="0014188F" w:rsidRPr="00B70B0E" w14:paraId="25A5FC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E19B55"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11094F"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createAccountButton.click()</w:t>
            </w:r>
            <w:r w:rsidR="0014188F" w:rsidRPr="00B70B0E">
              <w:rPr>
                <w:rFonts w:ascii="Segoe UI" w:hAnsi="Segoe UI" w:cs="Segoe UI"/>
              </w:rPr>
              <w:br/>
            </w:r>
            <w:r w:rsidRPr="00B70B0E">
              <w:rPr>
                <w:rFonts w:ascii="Segoe UI" w:hAnsi="Segoe UI" w:cs="Segoe UI"/>
                <w:color w:val="000000" w:themeColor="text1"/>
              </w:rPr>
              <w:t>displayNewAccountForm()</w:t>
            </w:r>
            <w:r w:rsidR="0014188F" w:rsidRPr="00B70B0E">
              <w:rPr>
                <w:rFonts w:ascii="Segoe UI" w:hAnsi="Segoe UI" w:cs="Segoe UI"/>
              </w:rPr>
              <w:br/>
            </w:r>
            <w:r w:rsidRPr="00B70B0E">
              <w:rPr>
                <w:rFonts w:ascii="Segoe UI" w:hAnsi="Segoe UI" w:cs="Segoe UI"/>
                <w:color w:val="000000" w:themeColor="text1"/>
              </w:rPr>
              <w:t>submitButton.click()</w:t>
            </w:r>
            <w:r w:rsidR="0014188F" w:rsidRPr="00B70B0E">
              <w:rPr>
                <w:rFonts w:ascii="Segoe UI" w:hAnsi="Segoe UI" w:cs="Segoe UI"/>
              </w:rPr>
              <w:br/>
            </w:r>
            <w:r w:rsidRPr="00B70B0E">
              <w:rPr>
                <w:rFonts w:ascii="Segoe UI" w:hAnsi="Segoe UI" w:cs="Segoe UI"/>
                <w:color w:val="000000" w:themeColor="text1"/>
              </w:rPr>
              <w:t>SUBMIT newAccountForm</w:t>
            </w:r>
            <w:r w:rsidR="0014188F" w:rsidRPr="00B70B0E">
              <w:rPr>
                <w:rFonts w:ascii="Segoe UI" w:hAnsi="Segoe UI" w:cs="Segoe UI"/>
              </w:rPr>
              <w:br/>
            </w:r>
            <w:r w:rsidRPr="00B70B0E">
              <w:rPr>
                <w:rFonts w:ascii="Segoe UI" w:hAnsi="Segoe UI" w:cs="Segoe UI"/>
                <w:color w:val="000000" w:themeColor="text1"/>
              </w:rPr>
              <w:t>Student Info &lt;- input values from newAccountForm</w:t>
            </w:r>
            <w:r w:rsidR="0014188F" w:rsidRPr="00B70B0E">
              <w:rPr>
                <w:rFonts w:ascii="Segoe UI" w:hAnsi="Segoe UI" w:cs="Segoe UI"/>
              </w:rPr>
              <w:br/>
            </w:r>
            <w:r w:rsidRPr="00B70B0E">
              <w:rPr>
                <w:rFonts w:ascii="Segoe UI" w:hAnsi="Segoe UI" w:cs="Segoe UI"/>
                <w:color w:val="000000" w:themeColor="text1"/>
              </w:rPr>
              <w:t>createStudent(Student Info)</w:t>
            </w:r>
            <w:r w:rsidR="0014188F" w:rsidRPr="00B70B0E">
              <w:rPr>
                <w:rFonts w:ascii="Segoe UI" w:hAnsi="Segoe UI" w:cs="Segoe UI"/>
              </w:rPr>
              <w:br/>
            </w:r>
            <w:r w:rsidRPr="00B70B0E">
              <w:rPr>
                <w:rFonts w:ascii="Segoe UI" w:hAnsi="Segoe UI" w:cs="Segoe UI"/>
                <w:color w:val="000000" w:themeColor="text1"/>
              </w:rPr>
              <w:t>studentController.addstudent(Student Info)</w:t>
            </w:r>
            <w:r w:rsidR="0014188F" w:rsidRPr="00B70B0E">
              <w:rPr>
                <w:rFonts w:ascii="Segoe UI" w:hAnsi="Segoe UI" w:cs="Segoe UI"/>
              </w:rPr>
              <w:br/>
            </w:r>
            <w:r w:rsidRPr="00B70B0E">
              <w:rPr>
                <w:rFonts w:ascii="Segoe UI" w:hAnsi="Segoe UI" w:cs="Segoe UI"/>
                <w:color w:val="000000" w:themeColor="text1"/>
              </w:rPr>
              <w:t>databaseFacade.saveStudent(Student)</w:t>
            </w:r>
            <w:r w:rsidR="0014188F" w:rsidRPr="00B70B0E">
              <w:rPr>
                <w:rFonts w:ascii="Segoe UI" w:hAnsi="Segoe UI" w:cs="Segoe UI"/>
              </w:rPr>
              <w:br/>
            </w:r>
            <w:r w:rsidRPr="00B70B0E">
              <w:rPr>
                <w:rFonts w:ascii="Segoe UI" w:hAnsi="Segoe UI" w:cs="Segoe UI"/>
                <w:color w:val="000000" w:themeColor="text1"/>
              </w:rPr>
              <w:t>IF "successful"</w:t>
            </w:r>
            <w:r w:rsidR="0014188F" w:rsidRPr="00B70B0E">
              <w:rPr>
                <w:rFonts w:ascii="Segoe UI" w:hAnsi="Segoe UI" w:cs="Segoe UI"/>
              </w:rPr>
              <w:br/>
            </w:r>
            <w:r w:rsidRPr="00B70B0E">
              <w:rPr>
                <w:rFonts w:ascii="Segoe UI" w:hAnsi="Segoe UI" w:cs="Segoe UI"/>
                <w:color w:val="000000" w:themeColor="text1"/>
              </w:rPr>
              <w:t>return to Login Page and alert user to successful account creation</w:t>
            </w:r>
            <w:r w:rsidR="0014188F" w:rsidRPr="00B70B0E">
              <w:rPr>
                <w:rFonts w:ascii="Segoe UI" w:hAnsi="Segoe UI" w:cs="Segoe UI"/>
              </w:rPr>
              <w:br/>
            </w:r>
            <w:r w:rsidRPr="00B70B0E">
              <w:rPr>
                <w:rFonts w:ascii="Segoe UI" w:hAnsi="Segoe UI" w:cs="Segoe UI"/>
                <w:color w:val="000000" w:themeColor="text1"/>
              </w:rPr>
              <w:t>ELSE IF "unsuccessful"</w:t>
            </w:r>
            <w:r w:rsidR="0014188F" w:rsidRPr="00B70B0E">
              <w:rPr>
                <w:rFonts w:ascii="Segoe UI" w:hAnsi="Segoe UI" w:cs="Segoe UI"/>
              </w:rPr>
              <w:br/>
            </w:r>
            <w:r w:rsidRPr="00B70B0E">
              <w:rPr>
                <w:rFonts w:ascii="Segoe UI" w:hAnsi="Segoe UI" w:cs="Segoe UI"/>
                <w:color w:val="000000" w:themeColor="text1"/>
              </w:rPr>
              <w:t>displayNewAccountForm() and alert user to error</w:t>
            </w:r>
          </w:p>
        </w:tc>
        <w:tc>
          <w:tcPr>
            <w:tcW w:w="0" w:type="auto"/>
            <w:shd w:val="clear" w:color="auto" w:fill="F6F8FA"/>
            <w:vAlign w:val="center"/>
            <w:hideMark/>
          </w:tcPr>
          <w:p w14:paraId="189EF83D" w14:textId="77777777" w:rsidR="0014188F" w:rsidRPr="00B70B0E" w:rsidRDefault="0014188F">
            <w:pPr>
              <w:rPr>
                <w:rFonts w:ascii="Segoe UI" w:hAnsi="Segoe UI" w:cs="Segoe UI"/>
                <w:color w:val="000000" w:themeColor="text1"/>
              </w:rPr>
            </w:pPr>
          </w:p>
        </w:tc>
      </w:tr>
      <w:tr w:rsidR="0014188F" w:rsidRPr="00B70B0E" w14:paraId="0104066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71C49"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displayNewAccountForm()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951E98"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3C393A6" w14:textId="77777777" w:rsidR="0014188F" w:rsidRPr="00B70B0E" w:rsidRDefault="0014188F">
            <w:pPr>
              <w:rPr>
                <w:rFonts w:ascii="Segoe UI" w:hAnsi="Segoe UI" w:cs="Segoe UI"/>
                <w:color w:val="000000" w:themeColor="text1"/>
              </w:rPr>
            </w:pPr>
          </w:p>
        </w:tc>
      </w:tr>
      <w:tr w:rsidR="0014188F" w:rsidRPr="00B70B0E" w14:paraId="6B4A70C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2762849"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70DFC"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is to be called when a user has opted to create a new account. It is responsible for providing a user with a form containing fields for input such as a new username, new password, etc.</w:t>
            </w:r>
          </w:p>
          <w:p w14:paraId="59F438F5" w14:textId="48F98EC6"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0939FC71"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1096265D" w14:textId="77777777" w:rsidR="0014188F" w:rsidRPr="00B70B0E" w:rsidRDefault="0014188F">
            <w:pPr>
              <w:rPr>
                <w:rFonts w:ascii="Segoe UI" w:hAnsi="Segoe UI" w:cs="Segoe UI"/>
                <w:color w:val="000000" w:themeColor="text1"/>
              </w:rPr>
            </w:pPr>
          </w:p>
        </w:tc>
      </w:tr>
      <w:tr w:rsidR="0014188F" w:rsidRPr="00B70B0E" w14:paraId="15C7AF3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1D6A9CA"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3C7623"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018CE8B2" w14:textId="77777777" w:rsidR="0014188F" w:rsidRPr="00B70B0E" w:rsidRDefault="0014188F">
            <w:pPr>
              <w:rPr>
                <w:rFonts w:ascii="Segoe UI" w:hAnsi="Segoe UI" w:cs="Segoe UI"/>
                <w:color w:val="000000" w:themeColor="text1"/>
              </w:rPr>
            </w:pPr>
          </w:p>
        </w:tc>
      </w:tr>
      <w:tr w:rsidR="0014188F" w:rsidRPr="00B70B0E" w14:paraId="41C2A30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8987299"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71125C"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url &lt;- URL of page containing New Account Form</w:t>
            </w:r>
            <w:r w:rsidR="0014188F" w:rsidRPr="00B70B0E">
              <w:rPr>
                <w:rFonts w:ascii="Segoe UI" w:hAnsi="Segoe UI" w:cs="Segoe UI"/>
              </w:rPr>
              <w:br/>
            </w:r>
            <w:r w:rsidRPr="00B70B0E">
              <w:rPr>
                <w:rFonts w:ascii="Segoe UI" w:hAnsi="Segoe UI" w:cs="Segoe UI"/>
                <w:color w:val="000000" w:themeColor="text1"/>
              </w:rPr>
              <w:t>window.location(url)</w:t>
            </w:r>
          </w:p>
        </w:tc>
        <w:tc>
          <w:tcPr>
            <w:tcW w:w="0" w:type="auto"/>
            <w:shd w:val="clear" w:color="auto" w:fill="F6F8FA"/>
            <w:vAlign w:val="center"/>
            <w:hideMark/>
          </w:tcPr>
          <w:p w14:paraId="3BDA5383" w14:textId="77777777" w:rsidR="0014188F" w:rsidRPr="00B70B0E" w:rsidRDefault="0014188F">
            <w:pPr>
              <w:rPr>
                <w:rFonts w:ascii="Segoe UI" w:hAnsi="Segoe UI" w:cs="Segoe UI"/>
                <w:color w:val="000000" w:themeColor="text1"/>
              </w:rPr>
            </w:pPr>
          </w:p>
        </w:tc>
      </w:tr>
      <w:tr w:rsidR="0014188F" w:rsidRPr="00B70B0E" w14:paraId="295BE77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F52699"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recoverPassword(email)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D69A5D"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0ECD95F" w14:textId="77777777" w:rsidR="0014188F" w:rsidRPr="00B70B0E" w:rsidRDefault="0014188F">
            <w:pPr>
              <w:rPr>
                <w:rFonts w:ascii="Segoe UI" w:hAnsi="Segoe UI" w:cs="Segoe UI"/>
                <w:color w:val="000000" w:themeColor="text1"/>
              </w:rPr>
            </w:pPr>
          </w:p>
        </w:tc>
      </w:tr>
      <w:tr w:rsidR="0014188F" w:rsidRPr="00B70B0E" w14:paraId="44B15844"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CB3418"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1ED4C"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the user to recover their password in the event that they have forgotten their login password. The system prompts the user to enter their email which is passed into the system. If the email is verified to belong to the user an email is sent with a password recovery link. If the email is not verified the user is notified and prompted to reenter an email address. </w:t>
            </w:r>
          </w:p>
          <w:p w14:paraId="1F9A463A" w14:textId="41EA0A1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verified by the system and used to send a recovery link. </w:t>
            </w:r>
          </w:p>
          <w:p w14:paraId="7C84D9D0"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FA4E9FD" w14:textId="77777777" w:rsidR="0014188F" w:rsidRPr="00B70B0E" w:rsidRDefault="0014188F">
            <w:pPr>
              <w:rPr>
                <w:rFonts w:ascii="Segoe UI" w:hAnsi="Segoe UI" w:cs="Segoe UI"/>
                <w:color w:val="000000" w:themeColor="text1"/>
              </w:rPr>
            </w:pPr>
          </w:p>
        </w:tc>
      </w:tr>
      <w:tr w:rsidR="0014188F" w:rsidRPr="00B70B0E" w14:paraId="5C16FE4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FBDF"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recoverUsername(email)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28BAD"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48255ABE" w14:textId="77777777" w:rsidR="0014188F" w:rsidRPr="00B70B0E" w:rsidRDefault="0014188F">
            <w:pPr>
              <w:rPr>
                <w:rFonts w:ascii="Segoe UI" w:hAnsi="Segoe UI" w:cs="Segoe UI"/>
                <w:color w:val="000000" w:themeColor="text1"/>
              </w:rPr>
            </w:pPr>
          </w:p>
        </w:tc>
      </w:tr>
      <w:tr w:rsidR="0014188F" w:rsidRPr="00B70B0E" w14:paraId="7C932BB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9256F56"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0DE6F"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the user to recover their username in the event that they have forgotten their login information. The system prompts the user to enter their email which is passed into the system. If the email is verified to belong to the user an email is sent with a username recovery link. If the email is not verified the user is notified and prompted to reenter an email address. </w:t>
            </w:r>
          </w:p>
          <w:p w14:paraId="2C2D2104" w14:textId="340B441D"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verified by the system and used to send a </w:t>
            </w:r>
            <w:r w:rsidRPr="00B70B0E">
              <w:rPr>
                <w:rFonts w:ascii="Segoe UI" w:hAnsi="Segoe UI" w:cs="Segoe UI"/>
                <w:color w:val="000000" w:themeColor="text1"/>
              </w:rPr>
              <w:lastRenderedPageBreak/>
              <w:t xml:space="preserve">recovery link. </w:t>
            </w:r>
          </w:p>
          <w:p w14:paraId="5A586A26"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CED0987" w14:textId="77777777" w:rsidR="0014188F" w:rsidRPr="00B70B0E" w:rsidRDefault="0014188F">
            <w:pPr>
              <w:rPr>
                <w:rFonts w:ascii="Segoe UI" w:hAnsi="Segoe UI" w:cs="Segoe UI"/>
                <w:color w:val="000000" w:themeColor="text1"/>
              </w:rPr>
            </w:pPr>
          </w:p>
        </w:tc>
      </w:tr>
      <w:tr w:rsidR="0014188F" w:rsidRPr="00B70B0E" w14:paraId="649136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015470"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changePage(URL)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112CD3"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0F14FDB" w14:textId="77777777" w:rsidR="0014188F" w:rsidRPr="00B70B0E" w:rsidRDefault="0014188F">
            <w:pPr>
              <w:rPr>
                <w:rFonts w:ascii="Segoe UI" w:hAnsi="Segoe UI" w:cs="Segoe UI"/>
                <w:color w:val="000000" w:themeColor="text1"/>
              </w:rPr>
            </w:pPr>
          </w:p>
        </w:tc>
      </w:tr>
      <w:tr w:rsidR="0014188F" w:rsidRPr="00B70B0E" w14:paraId="64E0BD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EBC545"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0985E"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is called when a user successfully logs in to their account. The URL for the main calendar page is passed into the method and the system takes the user to the main calendar display screen.</w:t>
            </w:r>
          </w:p>
          <w:p w14:paraId="3CFBBEE9" w14:textId="3D70F0BF"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URL - The URL address that determines which web page is displayed to the user. </w:t>
            </w:r>
          </w:p>
          <w:p w14:paraId="20D7B821"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EBF8868" w14:textId="77777777" w:rsidR="0014188F" w:rsidRPr="00B70B0E" w:rsidRDefault="0014188F">
            <w:pPr>
              <w:rPr>
                <w:rFonts w:ascii="Segoe UI" w:hAnsi="Segoe UI" w:cs="Segoe UI"/>
                <w:color w:val="000000" w:themeColor="text1"/>
              </w:rPr>
            </w:pPr>
          </w:p>
        </w:tc>
      </w:tr>
      <w:tr w:rsidR="0014188F" w:rsidRPr="00B70B0E" w14:paraId="6CFAA88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C04E59"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displayLoginError()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8A6488"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03F71BA" w14:textId="77777777" w:rsidR="0014188F" w:rsidRPr="00B70B0E" w:rsidRDefault="0014188F">
            <w:pPr>
              <w:rPr>
                <w:rFonts w:ascii="Segoe UI" w:hAnsi="Segoe UI" w:cs="Segoe UI"/>
                <w:color w:val="000000" w:themeColor="text1"/>
              </w:rPr>
            </w:pPr>
          </w:p>
        </w:tc>
      </w:tr>
      <w:tr w:rsidR="0014188F" w:rsidRPr="00B70B0E" w14:paraId="1B82C8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1F8F6A"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AD986" w14:textId="77777777" w:rsidR="00F3368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is called when a user enters the wrong credentials for their account. The user is notified that their credentials were incorrect, and the user is prompted to reenter their username and password. </w:t>
            </w:r>
          </w:p>
          <w:p w14:paraId="40CDD004" w14:textId="617A4D78"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32B2029E"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721B4714" w14:textId="77777777" w:rsidR="0014188F" w:rsidRPr="00B70B0E" w:rsidRDefault="0014188F">
            <w:pPr>
              <w:rPr>
                <w:rFonts w:ascii="Segoe UI" w:hAnsi="Segoe UI" w:cs="Segoe UI"/>
                <w:color w:val="000000" w:themeColor="text1"/>
              </w:rPr>
            </w:pPr>
          </w:p>
        </w:tc>
      </w:tr>
      <w:tr w:rsidR="0014188F" w:rsidRPr="00B70B0E" w14:paraId="681E894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5C123E"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emailPasswordLink(email)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34999B"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42F5BB48" w14:textId="77777777" w:rsidR="0014188F" w:rsidRPr="00B70B0E" w:rsidRDefault="0014188F">
            <w:pPr>
              <w:rPr>
                <w:rFonts w:ascii="Segoe UI" w:hAnsi="Segoe UI" w:cs="Segoe UI"/>
                <w:color w:val="000000" w:themeColor="text1"/>
              </w:rPr>
            </w:pPr>
          </w:p>
        </w:tc>
      </w:tr>
      <w:tr w:rsidR="0014188F" w:rsidRPr="00B70B0E" w14:paraId="0847BF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684631E"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9C557" w14:textId="77777777" w:rsidR="00EC60F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is called when a user is attempting to recover their password. If the user is able to verify their email address, then the method sends them a password recovery link which will allow them to change their password. </w:t>
            </w:r>
          </w:p>
          <w:p w14:paraId="4FDB744D" w14:textId="52AACD7B"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used to send a recovery link. </w:t>
            </w:r>
          </w:p>
          <w:p w14:paraId="3109984C"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58246BC8" w14:textId="77777777" w:rsidR="0014188F" w:rsidRPr="00B70B0E" w:rsidRDefault="0014188F">
            <w:pPr>
              <w:rPr>
                <w:rFonts w:ascii="Segoe UI" w:hAnsi="Segoe UI" w:cs="Segoe UI"/>
                <w:color w:val="000000" w:themeColor="text1"/>
              </w:rPr>
            </w:pPr>
          </w:p>
        </w:tc>
      </w:tr>
      <w:tr w:rsidR="0014188F" w:rsidRPr="00B70B0E" w14:paraId="48FF6D8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7C4F45"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emailUsernameLink(email)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9F4B1"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A2CEFFD" w14:textId="77777777" w:rsidR="0014188F" w:rsidRPr="00B70B0E" w:rsidRDefault="0014188F">
            <w:pPr>
              <w:rPr>
                <w:rFonts w:ascii="Segoe UI" w:hAnsi="Segoe UI" w:cs="Segoe UI"/>
                <w:color w:val="000000" w:themeColor="text1"/>
              </w:rPr>
            </w:pPr>
          </w:p>
        </w:tc>
      </w:tr>
      <w:tr w:rsidR="0014188F" w:rsidRPr="00B70B0E" w14:paraId="4F7BC63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A1A1C8E"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ADE83" w14:textId="77777777" w:rsidR="00EC60F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is called when a user is attempting to recover their Username. If the user is able to verify their email address, then the method sends them an email notifying them of their username. </w:t>
            </w:r>
          </w:p>
          <w:p w14:paraId="26C629C3" w14:textId="4AFAAA0F"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used to send a recovery link. </w:t>
            </w:r>
          </w:p>
          <w:p w14:paraId="1B3CDDD5"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916EC81" w14:textId="77777777" w:rsidR="0014188F" w:rsidRPr="00B70B0E" w:rsidRDefault="0014188F">
            <w:pPr>
              <w:rPr>
                <w:rFonts w:ascii="Segoe UI" w:hAnsi="Segoe UI" w:cs="Segoe UI"/>
                <w:color w:val="000000" w:themeColor="text1"/>
              </w:rPr>
            </w:pPr>
          </w:p>
        </w:tc>
      </w:tr>
    </w:tbl>
    <w:p w14:paraId="545382EF" w14:textId="43F4C5E6" w:rsidR="00E94105"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4.2.1.4 Profile Settings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E94105" w:rsidRPr="00B70B0E" w14:paraId="117E09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D2F141" w14:textId="77777777" w:rsidR="00E94105"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Profile Settings View</w:t>
            </w:r>
          </w:p>
        </w:tc>
      </w:tr>
      <w:tr w:rsidR="00E94105" w:rsidRPr="00B70B0E" w14:paraId="612324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715FC" w14:textId="2E9FD04F" w:rsidR="00E94105" w:rsidRPr="00B70B0E" w:rsidRDefault="7CA12210" w:rsidP="7CA12210">
            <w:pPr>
              <w:spacing w:after="240" w:line="240" w:lineRule="auto"/>
              <w:rPr>
                <w:rFonts w:ascii="Segoe UI" w:eastAsia="Times New Roman"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eastAsia="Times New Roman" w:hAnsi="Segoe UI" w:cs="Segoe UI"/>
                <w:color w:val="000000" w:themeColor="text1"/>
              </w:rPr>
              <w:t>This class allows the user to change settings about their profile on the profile settings page. It contains all information pertaining to how the profile settings will be displayed to the user and provides the user with an interactive text fields for entering their account information.</w:t>
            </w:r>
          </w:p>
        </w:tc>
      </w:tr>
    </w:tbl>
    <w:p w14:paraId="1C4EB97B" w14:textId="77777777" w:rsidR="00E94105" w:rsidRPr="00B70B0E" w:rsidRDefault="00E94105" w:rsidP="00E94105">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815"/>
        <w:gridCol w:w="10469"/>
        <w:gridCol w:w="36"/>
      </w:tblGrid>
      <w:tr w:rsidR="00E94105" w:rsidRPr="00B70B0E" w14:paraId="1B16E0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2E66AC"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2596CB"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E94105" w:rsidRPr="00B70B0E" w14:paraId="58D2DB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CD15F"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Text 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91B8E"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The fields through which the user enters all of their profile information. </w:t>
            </w:r>
          </w:p>
        </w:tc>
      </w:tr>
      <w:tr w:rsidR="00E94105" w:rsidRPr="00B70B0E" w14:paraId="0F18FD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3F3B39"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Time Zones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CFCDDB"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 list of time zones which the user may choose from to change their time zone settings.</w:t>
            </w:r>
          </w:p>
        </w:tc>
      </w:tr>
      <w:tr w:rsidR="00E94105" w:rsidRPr="00B70B0E" w14:paraId="63E9C0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BC921B"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DEDEC" w14:textId="77777777" w:rsidR="00E94105" w:rsidRPr="00B70B0E" w:rsidRDefault="00E94105" w:rsidP="00E94105">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57DD67F3"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1697E34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96450D"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updatePassword(new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E3CFA0"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22A1070B"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509D268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F6C9B2"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D4FDB" w14:textId="77777777" w:rsidR="00AB0CF7"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update the password for their account. The method passes in the new password and updates the student's information in the database. </w:t>
            </w:r>
          </w:p>
          <w:p w14:paraId="25A4A6A1" w14:textId="5E827851"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New Password - The password that the user has submitted as their new password. </w:t>
            </w:r>
          </w:p>
          <w:p w14:paraId="389936B8" w14:textId="77777777" w:rsidR="00E94105"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68D50E94"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4526F4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DBA597"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setTimeZone(Time Zone)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6C7391"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B9A2FC1"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76120DA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7156D6"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81DB55" w14:textId="77777777" w:rsidR="00AB0CF7"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update their time zone for their account. The user selects from the list of time zones. The time zone is then passed into the system and the student's information is updated in the database. </w:t>
            </w:r>
          </w:p>
          <w:p w14:paraId="511CFAFA" w14:textId="64C7CFF5"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Time Zone - The time zone indicating which time zone the user wants their account set to. </w:t>
            </w:r>
          </w:p>
          <w:p w14:paraId="5FD51B3E" w14:textId="77777777"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0D8302E0"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1B35A7B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3E943"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updateStudentInfo(Text Fields)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387E65"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558E02"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4F5DC54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70BC4C"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1CB0E" w14:textId="77777777" w:rsidR="00976C63"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update their personal contact information for their account. The user enters their updated information into the text fields on the profile settings page. These text fields are then passed into the system and the student's information is updated in the database. </w:t>
            </w:r>
          </w:p>
          <w:p w14:paraId="23F4AA1F" w14:textId="122F1A54"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Text Fields - The information pulled from the profile settings page text fields. Used to update the student's information. </w:t>
            </w:r>
          </w:p>
          <w:p w14:paraId="7C2F1A22" w14:textId="77777777"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360A975E"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46F2E23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66A769"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setNotification(toggle)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3146D5"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9770B21"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34155FF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DCD056"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5411FF" w14:textId="77777777" w:rsidR="00976C63"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enable or disable their notifications. The page presents a toggle switch for the user to press on or off. This boolean value is passed into the system and the notifications are either enabled or disabled depending on the state of the toggle switch. </w:t>
            </w:r>
          </w:p>
          <w:p w14:paraId="28315F37" w14:textId="6CEBC0E5"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Toggle - This boolean value that determines if the notifications are either enabled or disabled depending on the state of the toggle switch. </w:t>
            </w:r>
          </w:p>
          <w:p w14:paraId="091E9115" w14:textId="77777777"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74B08CC5" w14:textId="77777777" w:rsidR="00E94105" w:rsidRPr="00B70B0E" w:rsidRDefault="00E94105" w:rsidP="00E94105">
            <w:pPr>
              <w:spacing w:after="0" w:line="240" w:lineRule="auto"/>
              <w:rPr>
                <w:rFonts w:ascii="Segoe UI" w:eastAsia="Times New Roman" w:hAnsi="Segoe UI" w:cs="Segoe UI"/>
                <w:color w:val="000000" w:themeColor="text1"/>
              </w:rPr>
            </w:pPr>
          </w:p>
        </w:tc>
      </w:tr>
    </w:tbl>
    <w:p w14:paraId="5EB9FB3C" w14:textId="0219C4B2" w:rsidR="00847A3D" w:rsidRPr="00B70B0E" w:rsidRDefault="00847A3D">
      <w:pPr>
        <w:rPr>
          <w:rFonts w:ascii="Segoe UI" w:eastAsia="Segoe UI" w:hAnsi="Segoe UI" w:cs="Segoe UI"/>
          <w:b/>
          <w:bCs/>
          <w:color w:val="000000" w:themeColor="text1"/>
          <w:sz w:val="27"/>
          <w:szCs w:val="27"/>
        </w:rPr>
      </w:pPr>
    </w:p>
    <w:p w14:paraId="03021D18" w14:textId="77777777" w:rsidR="00645EE2" w:rsidRPr="00B70B0E" w:rsidRDefault="00645EE2">
      <w:pPr>
        <w:rPr>
          <w:rFonts w:ascii="Segoe UI" w:eastAsia="Segoe UI" w:hAnsi="Segoe UI" w:cs="Segoe UI"/>
          <w:b/>
          <w:bCs/>
          <w:color w:val="000000" w:themeColor="text1"/>
          <w:sz w:val="27"/>
          <w:szCs w:val="27"/>
        </w:rPr>
      </w:pPr>
      <w:r w:rsidRPr="00B70B0E">
        <w:rPr>
          <w:rFonts w:ascii="Segoe UI" w:eastAsia="Segoe UI" w:hAnsi="Segoe UI" w:cs="Segoe UI"/>
          <w:color w:val="000000" w:themeColor="text1"/>
        </w:rPr>
        <w:br w:type="page"/>
      </w:r>
    </w:p>
    <w:p w14:paraId="669674D4" w14:textId="05BEC7C2" w:rsidR="00645EE2" w:rsidRPr="00B70B0E" w:rsidRDefault="7CA12210" w:rsidP="7CA12210">
      <w:pPr>
        <w:pStyle w:val="Heading3"/>
        <w:rPr>
          <w:rFonts w:ascii="Segoe UI" w:hAnsi="Segoe UI" w:cs="Segoe UI"/>
          <w:color w:val="000000" w:themeColor="text1"/>
        </w:rPr>
      </w:pPr>
      <w:bookmarkStart w:id="677" w:name="_Toc501044195"/>
      <w:bookmarkStart w:id="678" w:name="_Toc501046789"/>
      <w:bookmarkStart w:id="679" w:name="_Toc501050151"/>
      <w:bookmarkStart w:id="680" w:name="_Toc501053183"/>
      <w:bookmarkStart w:id="681" w:name="_Toc501053703"/>
      <w:bookmarkStart w:id="682" w:name="_Toc501051996"/>
      <w:bookmarkStart w:id="683" w:name="_Toc501049766"/>
      <w:bookmarkStart w:id="684" w:name="_Toc501142006"/>
      <w:r w:rsidRPr="00B70B0E">
        <w:rPr>
          <w:rFonts w:ascii="Segoe UI" w:eastAsia="Segoe UI" w:hAnsi="Segoe UI" w:cs="Segoe UI"/>
          <w:color w:val="000000" w:themeColor="text1"/>
        </w:rPr>
        <w:lastRenderedPageBreak/>
        <w:t xml:space="preserve">4.2.2 Controller </w:t>
      </w:r>
      <w:r w:rsidRPr="00B70B0E">
        <w:rPr>
          <w:rFonts w:ascii="Segoe UI" w:hAnsi="Segoe UI" w:cs="Segoe UI"/>
          <w:color w:val="000000" w:themeColor="text1"/>
        </w:rPr>
        <w:t>Classes</w:t>
      </w:r>
      <w:bookmarkEnd w:id="677"/>
      <w:bookmarkEnd w:id="678"/>
      <w:bookmarkEnd w:id="679"/>
      <w:bookmarkEnd w:id="680"/>
      <w:bookmarkEnd w:id="681"/>
      <w:bookmarkEnd w:id="682"/>
      <w:bookmarkEnd w:id="683"/>
      <w:bookmarkEnd w:id="684"/>
    </w:p>
    <w:p w14:paraId="350CD909" w14:textId="77777777" w:rsidR="00645EE2"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Controller classes contain all the methods that are necessary to work with the data in the model classes. These Controller classes also include the facade classes which allow developers to more easily interact with interfaces such as the system database and external APIs.</w:t>
      </w:r>
    </w:p>
    <w:p w14:paraId="48EEF6F3" w14:textId="77777777" w:rsidR="00645EE2"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4.2.2.1 Calendar Item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45EE2" w:rsidRPr="00B70B0E" w14:paraId="0665DDE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4A976" w14:textId="77777777" w:rsidR="00645EE2"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Calendar Item Controller</w:t>
            </w:r>
          </w:p>
        </w:tc>
      </w:tr>
      <w:tr w:rsidR="00645EE2" w:rsidRPr="00B70B0E" w14:paraId="1B5C8A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ECB7E4" w14:textId="4BCE68A6" w:rsidR="00645EE2" w:rsidRPr="00B70B0E" w:rsidRDefault="47363E9C" w:rsidP="47363E9C">
            <w:pPr>
              <w:spacing w:after="240"/>
              <w:rPr>
                <w:rFonts w:ascii="Segoe UI" w:hAnsi="Segoe UI" w:cs="Segoe UI"/>
                <w:color w:val="000000" w:themeColor="text1"/>
              </w:rPr>
            </w:pPr>
            <w:r w:rsidRPr="00B70B0E">
              <w:rPr>
                <w:rFonts w:ascii="Segoe UI" w:hAnsi="Segoe UI" w:cs="Segoe UI"/>
                <w:color w:val="000000" w:themeColor="text1"/>
              </w:rPr>
              <w:t xml:space="preserve">Description: The Calendar Item Controller (C.I. Controller) class is responsible for retrieving event and assignment data from the system and sending it to the user display. The C.I. Controller creates Assignments by accessing I-Learn through the I-Learn Facade class and stores the data in assignment class objects. </w:t>
            </w:r>
            <w:hyperlink w:anchor="_4.2.3.1_Calendar_Item" w:history="1"/>
          </w:p>
          <w:p w14:paraId="34E62CC8" w14:textId="71C9BD3F" w:rsidR="00645EE2" w:rsidRPr="00B70B0E" w:rsidRDefault="00645EE2" w:rsidP="47363E9C">
            <w:pPr>
              <w:spacing w:after="240"/>
              <w:rPr>
                <w:rFonts w:ascii="Segoe UI" w:hAnsi="Segoe UI" w:cs="Segoe UI"/>
                <w:color w:val="000000" w:themeColor="text1"/>
              </w:rPr>
            </w:pPr>
          </w:p>
          <w:p w14:paraId="0CFE85B8" w14:textId="39D11BF1" w:rsidR="00645EE2" w:rsidRPr="00B70B0E" w:rsidRDefault="47363E9C" w:rsidP="47363E9C">
            <w:pPr>
              <w:spacing w:after="240"/>
              <w:rPr>
                <w:rFonts w:ascii="Segoe UI" w:hAnsi="Segoe UI" w:cs="Segoe UI"/>
                <w:color w:val="000000" w:themeColor="text1"/>
              </w:rPr>
            </w:pPr>
            <w:r w:rsidRPr="00B70B0E">
              <w:rPr>
                <w:rFonts w:ascii="Segoe UI" w:hAnsi="Segoe UI" w:cs="Segoe UI"/>
                <w:color w:val="000000" w:themeColor="text1"/>
              </w:rPr>
              <w:t xml:space="preserve">The C.I. Controller stores calendar items (see </w:t>
            </w:r>
            <w:commentRangeStart w:id="685"/>
            <w:r w:rsidRPr="00B70B0E">
              <w:rPr>
                <w:rStyle w:val="Hyperlink"/>
                <w:rFonts w:ascii="Segoe UI" w:hAnsi="Segoe UI" w:cs="Segoe UI"/>
              </w:rPr>
              <w:t>4.2.3.1 for definition of Calendar Item Class</w:t>
            </w:r>
            <w:commentRangeEnd w:id="685"/>
            <w:r w:rsidR="00A97B07">
              <w:rPr>
                <w:rStyle w:val="CommentReference"/>
              </w:rPr>
              <w:commentReference w:id="685"/>
            </w:r>
            <w:r w:rsidRPr="00B70B0E">
              <w:rPr>
                <w:rFonts w:ascii="Segoe UI" w:hAnsi="Segoe UI" w:cs="Segoe UI"/>
                <w:color w:val="000000" w:themeColor="text1"/>
              </w:rPr>
              <w:t xml:space="preserve">) into the system database by using the Database Facade class for future access. </w:t>
            </w:r>
          </w:p>
        </w:tc>
      </w:tr>
    </w:tbl>
    <w:p w14:paraId="48292D5A" w14:textId="77777777" w:rsidR="00645EE2" w:rsidRPr="00B70B0E" w:rsidRDefault="00645EE2" w:rsidP="00645EE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87"/>
        <w:gridCol w:w="10297"/>
        <w:gridCol w:w="36"/>
      </w:tblGrid>
      <w:tr w:rsidR="00645EE2" w:rsidRPr="00B70B0E" w14:paraId="65D8EE6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BDAF9B"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06CC4F"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645EE2" w:rsidRPr="00B70B0E" w14:paraId="01F70FD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E16C"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Assignment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5ADDAD" w14:textId="15C0AC0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I-learn Assignments for the student (</w:t>
            </w:r>
            <w:r w:rsidRPr="00B70B0E">
              <w:rPr>
                <w:rStyle w:val="Hyperlink"/>
                <w:rFonts w:ascii="Segoe UI" w:hAnsi="Segoe UI" w:cs="Segoe UI"/>
              </w:rPr>
              <w:t>see 4.2.3.2 for definition of Assignment Class</w:t>
            </w:r>
            <w:r w:rsidRPr="00B70B0E">
              <w:rPr>
                <w:rFonts w:ascii="Segoe UI" w:hAnsi="Segoe UI" w:cs="Segoe UI"/>
                <w:color w:val="000000" w:themeColor="text1"/>
              </w:rPr>
              <w:t>).</w:t>
            </w:r>
            <w:hyperlink w:anchor="_4.2.3.2_Assignment" w:history="1"/>
          </w:p>
        </w:tc>
      </w:tr>
      <w:tr w:rsidR="00645EE2" w:rsidRPr="00B70B0E" w14:paraId="18EAC17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276459"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41A1D8" w14:textId="73F465CA"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all calendar events that the user has created (</w:t>
            </w:r>
            <w:r w:rsidRPr="00B70B0E">
              <w:rPr>
                <w:rStyle w:val="Hyperlink"/>
                <w:rFonts w:ascii="Segoe UI" w:hAnsi="Segoe UI" w:cs="Segoe UI"/>
              </w:rPr>
              <w:t>see 4.2.3.3 for definition of Event Class</w:t>
            </w:r>
            <w:r w:rsidRPr="00B70B0E">
              <w:rPr>
                <w:rFonts w:ascii="Segoe UI" w:hAnsi="Segoe UI" w:cs="Segoe UI"/>
                <w:color w:val="000000" w:themeColor="text1"/>
              </w:rPr>
              <w:t>).</w:t>
            </w:r>
            <w:hyperlink w:anchor="_4.2.3.3_Event" w:history="1"/>
          </w:p>
        </w:tc>
      </w:tr>
      <w:tr w:rsidR="00645EE2" w:rsidRPr="00B70B0E" w14:paraId="6AD03E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C146D"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Notification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783D30" w14:textId="5ACF7F9C"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all notifications that the user has created (</w:t>
            </w:r>
            <w:r w:rsidRPr="00B70B0E">
              <w:rPr>
                <w:rStyle w:val="Hyperlink"/>
                <w:rFonts w:ascii="Segoe UI" w:hAnsi="Segoe UI" w:cs="Segoe UI"/>
              </w:rPr>
              <w:t>see 4.2.3.4 for definition of Notification Class</w:t>
            </w:r>
            <w:r w:rsidRPr="00B70B0E">
              <w:rPr>
                <w:rFonts w:ascii="Segoe UI" w:hAnsi="Segoe UI" w:cs="Segoe UI"/>
                <w:color w:val="000000" w:themeColor="text1"/>
              </w:rPr>
              <w:t>).</w:t>
            </w:r>
            <w:hyperlink w:anchor="_4.2.3.4_Notification" w:history="1"/>
          </w:p>
        </w:tc>
      </w:tr>
      <w:tr w:rsidR="00645EE2" w:rsidRPr="00B70B0E" w14:paraId="3F568EF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D726F"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EBF658" w14:textId="7CAC7874"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I-Learn Facade class that is used to pull data from the BYU-I I-Learn system</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w:t>
            </w:r>
            <w:r w:rsidRPr="00B70B0E">
              <w:rPr>
                <w:rStyle w:val="Hyperlink"/>
                <w:rFonts w:ascii="Segoe UI" w:hAnsi="Segoe UI" w:cs="Segoe UI"/>
              </w:rPr>
              <w:t>see 4.2.</w:t>
            </w:r>
            <w:r w:rsidRPr="00B70B0E">
              <w:rPr>
                <w:rStyle w:val="Hyperlink"/>
                <w:rFonts w:ascii="Segoe UI" w:hAnsi="Segoe UI" w:cs="Segoe UI"/>
                <w:lang w:eastAsia="ja-JP"/>
              </w:rPr>
              <w:t>2.2</w:t>
            </w:r>
            <w:r w:rsidRPr="00B70B0E">
              <w:rPr>
                <w:rStyle w:val="Hyperlink"/>
                <w:rFonts w:ascii="Segoe UI" w:hAnsi="Segoe UI" w:cs="Segoe UI"/>
              </w:rPr>
              <w:t xml:space="preserve"> for definition of </w:t>
            </w:r>
            <w:r w:rsidRPr="00B70B0E">
              <w:rPr>
                <w:rStyle w:val="Hyperlink"/>
                <w:rFonts w:ascii="Segoe UI" w:hAnsi="Segoe UI" w:cs="Segoe UI"/>
                <w:lang w:eastAsia="ja-JP"/>
              </w:rPr>
              <w:t>I-Learn Facade</w:t>
            </w:r>
            <w:r w:rsidRPr="00B70B0E">
              <w:rPr>
                <w:rFonts w:ascii="Segoe UI" w:hAnsi="Segoe UI" w:cs="Segoe UI"/>
                <w:color w:val="000000" w:themeColor="text1"/>
              </w:rPr>
              <w:t>).</w:t>
            </w:r>
            <w:hyperlink w:anchor="_4.2.2.2_I-Learn_Facade" w:history="1"/>
          </w:p>
        </w:tc>
      </w:tr>
      <w:tr w:rsidR="00645EE2" w:rsidRPr="00B70B0E" w14:paraId="147BD4B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89E3B"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B3638" w14:textId="398D3AD3"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Database Facade class that is used to store and retrieve data from the account database</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w:t>
            </w:r>
            <w:r w:rsidRPr="00B70B0E">
              <w:rPr>
                <w:rStyle w:val="Hyperlink"/>
                <w:rFonts w:ascii="Segoe UI" w:hAnsi="Segoe UI" w:cs="Segoe UI"/>
              </w:rPr>
              <w:t>see 4.2.</w:t>
            </w:r>
            <w:r w:rsidRPr="00B70B0E">
              <w:rPr>
                <w:rStyle w:val="Hyperlink"/>
                <w:rFonts w:ascii="Segoe UI" w:hAnsi="Segoe UI" w:cs="Segoe UI"/>
                <w:lang w:eastAsia="ja-JP"/>
              </w:rPr>
              <w:t>2.2</w:t>
            </w:r>
            <w:r w:rsidRPr="00B70B0E">
              <w:rPr>
                <w:rStyle w:val="Hyperlink"/>
                <w:rFonts w:ascii="Segoe UI" w:hAnsi="Segoe UI" w:cs="Segoe UI"/>
              </w:rPr>
              <w:t xml:space="preserve"> for definition of </w:t>
            </w:r>
            <w:r w:rsidRPr="00B70B0E">
              <w:rPr>
                <w:rStyle w:val="Hyperlink"/>
                <w:rFonts w:ascii="Segoe UI" w:hAnsi="Segoe UI" w:cs="Segoe UI"/>
                <w:lang w:eastAsia="ja-JP"/>
              </w:rPr>
              <w:t>Database Façade Class</w:t>
            </w:r>
            <w:r w:rsidRPr="00B70B0E">
              <w:rPr>
                <w:rFonts w:ascii="Segoe UI" w:hAnsi="Segoe UI" w:cs="Segoe UI"/>
                <w:color w:val="000000" w:themeColor="text1"/>
              </w:rPr>
              <w:t>).</w:t>
            </w:r>
            <w:hyperlink w:anchor="_4.2.2.5_Database_Facade" w:history="1"/>
          </w:p>
        </w:tc>
      </w:tr>
      <w:tr w:rsidR="00645EE2" w:rsidRPr="00B70B0E" w14:paraId="658AEC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9B55AD"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32C3B5" w14:textId="1667155D"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 class object. Holds the data for the student using the system</w:t>
            </w:r>
            <w:r w:rsidRPr="00B70B0E">
              <w:rPr>
                <w:rFonts w:ascii="Segoe UI" w:hAnsi="Segoe UI" w:cs="Segoe UI"/>
                <w:color w:val="000000" w:themeColor="text1"/>
                <w:lang w:eastAsia="ja-JP"/>
              </w:rPr>
              <w:t xml:space="preserve"> (</w:t>
            </w:r>
            <w:r w:rsidRPr="00B70B0E">
              <w:rPr>
                <w:rStyle w:val="Hyperlink"/>
                <w:rFonts w:ascii="Segoe UI" w:hAnsi="Segoe UI" w:cs="Segoe UI"/>
                <w:lang w:eastAsia="ja-JP"/>
              </w:rPr>
              <w:t>see 4.2.3.5 for definition of Student Class</w:t>
            </w:r>
            <w:r w:rsidRPr="00B70B0E">
              <w:rPr>
                <w:rFonts w:ascii="Segoe UI" w:hAnsi="Segoe UI" w:cs="Segoe UI"/>
                <w:color w:val="000000" w:themeColor="text1"/>
                <w:lang w:eastAsia="ja-JP"/>
              </w:rPr>
              <w:t>).</w:t>
            </w:r>
            <w:hyperlink w:anchor="_4.2.3.5_Student" w:history="1"/>
          </w:p>
        </w:tc>
      </w:tr>
      <w:tr w:rsidR="00645EE2" w:rsidRPr="00B70B0E" w14:paraId="1759598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8B91E"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0277A3" w14:textId="77777777" w:rsidR="00645EE2" w:rsidRPr="00B70B0E" w:rsidRDefault="00645EE2">
            <w:pPr>
              <w:spacing w:after="240"/>
              <w:jc w:val="center"/>
              <w:rPr>
                <w:rFonts w:ascii="Segoe UI" w:hAnsi="Segoe UI" w:cs="Segoe UI"/>
                <w:b/>
                <w:bCs/>
                <w:color w:val="000000" w:themeColor="text1"/>
              </w:rPr>
            </w:pPr>
          </w:p>
        </w:tc>
        <w:tc>
          <w:tcPr>
            <w:tcW w:w="0" w:type="auto"/>
            <w:shd w:val="clear" w:color="auto" w:fill="F6F8FA"/>
            <w:vAlign w:val="center"/>
            <w:hideMark/>
          </w:tcPr>
          <w:p w14:paraId="04B4637D" w14:textId="77777777" w:rsidR="00645EE2" w:rsidRPr="00B70B0E" w:rsidRDefault="00645EE2">
            <w:pPr>
              <w:spacing w:after="240"/>
              <w:rPr>
                <w:rFonts w:ascii="Segoe UI" w:hAnsi="Segoe UI" w:cs="Segoe UI"/>
                <w:color w:val="000000" w:themeColor="text1"/>
              </w:rPr>
            </w:pPr>
          </w:p>
        </w:tc>
      </w:tr>
      <w:tr w:rsidR="00645EE2" w:rsidRPr="00B70B0E" w14:paraId="58840223"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CC3C79"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8E326"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06EDF94" w14:textId="77777777" w:rsidR="00645EE2" w:rsidRPr="00B70B0E" w:rsidRDefault="00645EE2">
            <w:pPr>
              <w:spacing w:after="240"/>
              <w:rPr>
                <w:rFonts w:ascii="Segoe UI" w:hAnsi="Segoe UI" w:cs="Segoe UI"/>
                <w:color w:val="000000" w:themeColor="text1"/>
              </w:rPr>
            </w:pPr>
          </w:p>
        </w:tc>
      </w:tr>
      <w:tr w:rsidR="00645EE2" w:rsidRPr="00B70B0E" w14:paraId="4BB42FEE"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2DC98" w14:textId="77777777" w:rsidR="00645EE2" w:rsidRPr="00B70B0E" w:rsidRDefault="00645EE2">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2C148" w14:textId="77777777" w:rsidR="008A3F4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This method creates a new Event calendar item to be added to the calendar. The user enters the event name, description, and sets how often the event will occur on the calendar. </w:t>
            </w:r>
          </w:p>
          <w:p w14:paraId="14E591EE" w14:textId="089359EF"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weekly occurrence determines how often the event will reoccur for the long term (weekly, monthly, quarterly, etc.) and the daily occurrence determines which days of the week the event will occur on. A new event is created with the passed parameters, stored in the database, and is then returned to the U.I. Controller class to display to the user. </w:t>
            </w:r>
          </w:p>
          <w:p w14:paraId="12DD48AF" w14:textId="77777777" w:rsidR="00AC343F" w:rsidRPr="00B70B0E"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 xml:space="preserve">Parameters: </w:t>
            </w:r>
          </w:p>
          <w:p w14:paraId="461C21B7" w14:textId="4E3A1FB0" w:rsidR="00645EE2" w:rsidRPr="00B70B0E" w:rsidRDefault="7CA12210" w:rsidP="7CA12210">
            <w:pPr>
              <w:pStyle w:val="NormalWeb"/>
              <w:spacing w:before="0" w:beforeAutospacing="0" w:after="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Event Info- Information submitted by the user including the event name, description, weekly occurrence, and the daily occurrence. This information is used to create a new event object.</w:t>
            </w:r>
          </w:p>
          <w:p w14:paraId="4046438B"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 xml:space="preserve">Return: The Event object that is created. </w:t>
            </w:r>
          </w:p>
        </w:tc>
        <w:tc>
          <w:tcPr>
            <w:tcW w:w="0" w:type="auto"/>
            <w:shd w:val="clear" w:color="auto" w:fill="F6F8FA"/>
            <w:vAlign w:val="center"/>
            <w:hideMark/>
          </w:tcPr>
          <w:p w14:paraId="629A1212" w14:textId="77777777" w:rsidR="00645EE2" w:rsidRPr="00B70B0E" w:rsidRDefault="00645EE2">
            <w:pPr>
              <w:rPr>
                <w:rFonts w:ascii="Segoe UI" w:hAnsi="Segoe UI" w:cs="Segoe UI"/>
                <w:color w:val="000000" w:themeColor="text1"/>
              </w:rPr>
            </w:pPr>
          </w:p>
        </w:tc>
      </w:tr>
      <w:tr w:rsidR="00645EE2" w:rsidRPr="00B70B0E" w14:paraId="4C3A7BB7"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9F8CCF"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9C8C0"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4C748A3" w14:textId="77777777" w:rsidR="00645EE2" w:rsidRPr="00B70B0E" w:rsidRDefault="00645EE2">
            <w:pPr>
              <w:rPr>
                <w:rFonts w:ascii="Segoe UI" w:hAnsi="Segoe UI" w:cs="Segoe UI"/>
                <w:color w:val="000000" w:themeColor="text1"/>
              </w:rPr>
            </w:pPr>
          </w:p>
        </w:tc>
      </w:tr>
      <w:tr w:rsidR="00645EE2" w:rsidRPr="00B70B0E" w14:paraId="77AB883A"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A907E6"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A0FC63" w14:textId="2F629CA8"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addEvent(</w:t>
            </w:r>
            <w:r w:rsidRPr="00B70B0E">
              <w:rPr>
                <w:rFonts w:ascii="Segoe UI" w:hAnsi="Segoe UI" w:cs="Segoe UI"/>
                <w:color w:val="000000" w:themeColor="text1"/>
                <w:lang w:eastAsia="ja-JP"/>
              </w:rPr>
              <w:t>Event Info</w:t>
            </w:r>
            <w:r w:rsidRPr="00B70B0E">
              <w:rPr>
                <w:rFonts w:ascii="Segoe UI" w:hAnsi="Segoe UI" w:cs="Segoe UI"/>
                <w:color w:val="000000" w:themeColor="text1"/>
              </w:rPr>
              <w:t>):</w:t>
            </w:r>
            <w:r w:rsidR="00645EE2" w:rsidRPr="00B70B0E">
              <w:rPr>
                <w:rFonts w:ascii="Segoe UI" w:hAnsi="Segoe UI" w:cs="Segoe UI"/>
              </w:rPr>
              <w:br/>
            </w:r>
            <w:r w:rsidRPr="00B70B0E">
              <w:rPr>
                <w:rFonts w:ascii="Segoe UI" w:hAnsi="Segoe UI" w:cs="Segoe UI"/>
                <w:color w:val="000000" w:themeColor="text1"/>
              </w:rPr>
              <w:t>eventOccurrenceNumber = convert Day Array into number(eventOccurrence[])</w:t>
            </w:r>
            <w:r w:rsidR="00645EE2" w:rsidRPr="00B70B0E">
              <w:rPr>
                <w:rFonts w:ascii="Segoe UI" w:hAnsi="Segoe UI" w:cs="Segoe UI"/>
              </w:rPr>
              <w:br/>
            </w:r>
            <w:r w:rsidRPr="00B70B0E">
              <w:rPr>
                <w:rFonts w:ascii="Segoe UI" w:hAnsi="Segoe UI" w:cs="Segoe UI"/>
                <w:color w:val="000000" w:themeColor="text1"/>
              </w:rPr>
              <w:t>newEvent = create Event(eventName, eventDescription, eventFrequency, eventOccurrenceNumber)</w:t>
            </w:r>
            <w:r w:rsidR="00645EE2" w:rsidRPr="00B70B0E">
              <w:rPr>
                <w:rFonts w:ascii="Segoe UI" w:hAnsi="Segoe UI" w:cs="Segoe UI"/>
              </w:rPr>
              <w:br/>
            </w:r>
            <w:r w:rsidRPr="00B70B0E">
              <w:rPr>
                <w:rFonts w:ascii="Segoe UI" w:hAnsi="Segoe UI" w:cs="Segoe UI"/>
                <w:color w:val="000000" w:themeColor="text1"/>
              </w:rPr>
              <w:t>DatabaseFacade.addEvent(newEvent)</w:t>
            </w:r>
            <w:r w:rsidR="00645EE2" w:rsidRPr="00B70B0E">
              <w:rPr>
                <w:rFonts w:ascii="Segoe UI" w:hAnsi="Segoe UI" w:cs="Segoe UI"/>
              </w:rPr>
              <w:br/>
            </w:r>
            <w:r w:rsidRPr="00B70B0E">
              <w:rPr>
                <w:rFonts w:ascii="Segoe UI" w:hAnsi="Segoe UI" w:cs="Segoe UI"/>
                <w:color w:val="000000" w:themeColor="text1"/>
              </w:rPr>
              <w:t>return newEvent</w:t>
            </w:r>
          </w:p>
        </w:tc>
        <w:tc>
          <w:tcPr>
            <w:tcW w:w="0" w:type="auto"/>
            <w:shd w:val="clear" w:color="auto" w:fill="F6F8FA"/>
            <w:vAlign w:val="center"/>
            <w:hideMark/>
          </w:tcPr>
          <w:p w14:paraId="57FF494A" w14:textId="77777777" w:rsidR="00645EE2" w:rsidRPr="00B70B0E" w:rsidRDefault="00645EE2">
            <w:pPr>
              <w:rPr>
                <w:rFonts w:ascii="Segoe UI" w:hAnsi="Segoe UI" w:cs="Segoe UI"/>
                <w:color w:val="000000" w:themeColor="text1"/>
              </w:rPr>
            </w:pPr>
          </w:p>
        </w:tc>
      </w:tr>
      <w:tr w:rsidR="00645EE2" w:rsidRPr="00B70B0E" w14:paraId="0EC30FC5"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960BF0"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54BB32"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29E522C" w14:textId="77777777" w:rsidR="00645EE2" w:rsidRPr="00B70B0E" w:rsidRDefault="00645EE2">
            <w:pPr>
              <w:rPr>
                <w:rFonts w:ascii="Segoe UI" w:hAnsi="Segoe UI" w:cs="Segoe UI"/>
                <w:color w:val="000000" w:themeColor="text1"/>
              </w:rPr>
            </w:pPr>
          </w:p>
        </w:tc>
      </w:tr>
      <w:tr w:rsidR="00645EE2" w:rsidRPr="00B70B0E" w14:paraId="4E15CC9B"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C40AB5E"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DF39C" w14:textId="77777777" w:rsidR="00E8750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loads assignments from I-Learn through using the I-Learn Facade class. The assignments are pulled from I-learn, stored in an array of assignment objects, and return to the C.I. Controller. </w:t>
            </w:r>
          </w:p>
          <w:p w14:paraId="3FFC3AF6" w14:textId="77777777" w:rsidR="00AA13D5"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The assignments are then stored into the database through the database facade class. Finally, the assignments are sent to the U.I. Controller to be added to the calendar display. This method is called whenever the user chooses to import assignments from I-Learn. </w:t>
            </w:r>
          </w:p>
          <w:p w14:paraId="07FB2BD7" w14:textId="5168E3E9"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49CD7FCB"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6BAC5A6C" w14:textId="77777777" w:rsidR="00645EE2" w:rsidRPr="00B70B0E" w:rsidRDefault="00645EE2">
            <w:pPr>
              <w:rPr>
                <w:rFonts w:ascii="Segoe UI" w:hAnsi="Segoe UI" w:cs="Segoe UI"/>
                <w:color w:val="000000" w:themeColor="text1"/>
              </w:rPr>
            </w:pPr>
          </w:p>
        </w:tc>
      </w:tr>
      <w:tr w:rsidR="00645EE2" w:rsidRPr="00B70B0E" w14:paraId="6487DAD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573B63"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E2013"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5D71744F" w14:textId="77777777" w:rsidR="00645EE2" w:rsidRPr="00B70B0E" w:rsidRDefault="00645EE2">
            <w:pPr>
              <w:rPr>
                <w:rFonts w:ascii="Segoe UI" w:hAnsi="Segoe UI" w:cs="Segoe UI"/>
                <w:color w:val="000000" w:themeColor="text1"/>
              </w:rPr>
            </w:pPr>
          </w:p>
        </w:tc>
      </w:tr>
      <w:tr w:rsidR="00645EE2" w:rsidRPr="00B70B0E" w14:paraId="4CC3045C"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2F8F1"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750E0C"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loadAssignments(User):</w:t>
            </w:r>
            <w:r w:rsidR="00645EE2" w:rsidRPr="00B70B0E">
              <w:rPr>
                <w:rFonts w:ascii="Segoe UI" w:hAnsi="Segoe UI" w:cs="Segoe UI"/>
              </w:rPr>
              <w:br/>
            </w:r>
            <w:r w:rsidRPr="00B70B0E">
              <w:rPr>
                <w:rFonts w:ascii="Segoe UI" w:hAnsi="Segoe UI" w:cs="Segoe UI"/>
                <w:color w:val="000000" w:themeColor="text1"/>
              </w:rPr>
              <w:t>I-LearnFacade.Login(User.username, User.password)</w:t>
            </w:r>
            <w:r w:rsidR="00645EE2" w:rsidRPr="00B70B0E">
              <w:rPr>
                <w:rFonts w:ascii="Segoe UI" w:hAnsi="Segoe UI" w:cs="Segoe UI"/>
              </w:rPr>
              <w:br/>
            </w:r>
            <w:r w:rsidRPr="00B70B0E">
              <w:rPr>
                <w:rFonts w:ascii="Segoe UI" w:hAnsi="Segoe UI" w:cs="Segoe UI"/>
                <w:color w:val="000000" w:themeColor="text1"/>
              </w:rPr>
              <w:t>assignments = I-LearnFacade.getAssignments()</w:t>
            </w:r>
            <w:r w:rsidR="00645EE2" w:rsidRPr="00B70B0E">
              <w:rPr>
                <w:rFonts w:ascii="Segoe UI" w:hAnsi="Segoe UI" w:cs="Segoe UI"/>
              </w:rPr>
              <w:br/>
            </w:r>
            <w:r w:rsidRPr="00B70B0E">
              <w:rPr>
                <w:rFonts w:ascii="Segoe UI" w:hAnsi="Segoe UI" w:cs="Segoe UI"/>
                <w:color w:val="000000" w:themeColor="text1"/>
              </w:rPr>
              <w:t>DatabaseFacade.addAssignments(assignments)</w:t>
            </w:r>
            <w:r w:rsidR="00645EE2" w:rsidRPr="00B70B0E">
              <w:rPr>
                <w:rFonts w:ascii="Segoe UI" w:hAnsi="Segoe UI" w:cs="Segoe UI"/>
              </w:rPr>
              <w:br/>
            </w:r>
            <w:r w:rsidRPr="00B70B0E">
              <w:rPr>
                <w:rFonts w:ascii="Segoe UI" w:hAnsi="Segoe UI" w:cs="Segoe UI"/>
                <w:color w:val="000000" w:themeColor="text1"/>
              </w:rPr>
              <w:t>return assignments</w:t>
            </w:r>
          </w:p>
        </w:tc>
        <w:tc>
          <w:tcPr>
            <w:tcW w:w="0" w:type="auto"/>
            <w:shd w:val="clear" w:color="auto" w:fill="F6F8FA"/>
            <w:vAlign w:val="center"/>
            <w:hideMark/>
          </w:tcPr>
          <w:p w14:paraId="25A88354" w14:textId="77777777" w:rsidR="00645EE2" w:rsidRPr="00B70B0E" w:rsidRDefault="00645EE2">
            <w:pPr>
              <w:rPr>
                <w:rFonts w:ascii="Segoe UI" w:hAnsi="Segoe UI" w:cs="Segoe UI"/>
                <w:color w:val="000000" w:themeColor="text1"/>
              </w:rPr>
            </w:pPr>
          </w:p>
        </w:tc>
      </w:tr>
      <w:tr w:rsidR="00645EE2" w:rsidRPr="00B70B0E" w14:paraId="5E602869"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B1067"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addNotification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0132CF"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306FE8D" w14:textId="77777777" w:rsidR="00645EE2" w:rsidRPr="00B70B0E" w:rsidRDefault="00645EE2">
            <w:pPr>
              <w:rPr>
                <w:rFonts w:ascii="Segoe UI" w:hAnsi="Segoe UI" w:cs="Segoe UI"/>
                <w:color w:val="000000" w:themeColor="text1"/>
              </w:rPr>
            </w:pPr>
          </w:p>
        </w:tc>
      </w:tr>
      <w:tr w:rsidR="00645EE2" w:rsidRPr="00B70B0E" w14:paraId="77BB6FFD"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FB1F09"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7FB2D" w14:textId="78739F6F" w:rsidR="47363E9C" w:rsidRPr="00B70B0E" w:rsidRDefault="47363E9C" w:rsidP="47363E9C">
            <w:pPr>
              <w:rPr>
                <w:rFonts w:ascii="Segoe UI" w:hAnsi="Segoe UI" w:cs="Segoe UI"/>
                <w:color w:val="000000" w:themeColor="text1"/>
              </w:rPr>
            </w:pPr>
            <w:r w:rsidRPr="00B70B0E">
              <w:rPr>
                <w:rFonts w:ascii="Segoe UI" w:hAnsi="Segoe UI" w:cs="Segoe UI"/>
                <w:color w:val="000000" w:themeColor="text1"/>
              </w:rPr>
              <w:t xml:space="preserve">This method adds a notification to the system for the purpose of reminding the user of a calendar item at a later time. This method is called when the user creates a new notification for one of the items on their </w:t>
            </w:r>
            <w:r w:rsidRPr="00B70B0E">
              <w:rPr>
                <w:rFonts w:ascii="Segoe UI" w:hAnsi="Segoe UI" w:cs="Segoe UI"/>
                <w:color w:val="000000" w:themeColor="text1"/>
              </w:rPr>
              <w:lastRenderedPageBreak/>
              <w:t xml:space="preserve">calendar. The calendar item object is passed into the method, a notification object is created and is linked to the object. The notification is stored into the database. If the method is successful, then a Boolean is returned as True to indicate success to the U.I. If the method fails "False" is returned and the U.I. displays an error message. </w:t>
            </w:r>
          </w:p>
          <w:p w14:paraId="03FFEE35" w14:textId="1863E974"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Calendar Item - The Calendar Item object which the new notification will become associated with.</w:t>
            </w:r>
          </w:p>
          <w:p w14:paraId="0C62145D" w14:textId="49DED9CD"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9B3F49A" w14:textId="77777777" w:rsidR="00645EE2" w:rsidRPr="00B70B0E" w:rsidRDefault="00645EE2">
            <w:pPr>
              <w:rPr>
                <w:rFonts w:ascii="Segoe UI" w:hAnsi="Segoe UI" w:cs="Segoe UI"/>
                <w:color w:val="000000" w:themeColor="text1"/>
              </w:rPr>
            </w:pPr>
          </w:p>
        </w:tc>
      </w:tr>
      <w:tr w:rsidR="00645EE2" w:rsidRPr="00B70B0E" w14:paraId="0EAC112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CC43804"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DC14"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7BF8B105" w14:textId="77777777" w:rsidR="00645EE2" w:rsidRPr="00B70B0E" w:rsidRDefault="00645EE2">
            <w:pPr>
              <w:rPr>
                <w:rFonts w:ascii="Segoe UI" w:hAnsi="Segoe UI" w:cs="Segoe UI"/>
                <w:color w:val="000000" w:themeColor="text1"/>
              </w:rPr>
            </w:pPr>
          </w:p>
        </w:tc>
      </w:tr>
      <w:tr w:rsidR="00645EE2" w:rsidRPr="00B70B0E" w14:paraId="62549838"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1A6386"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8F687"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addNotification(CalendarItem):</w:t>
            </w:r>
            <w:r w:rsidR="00645EE2" w:rsidRPr="00B70B0E">
              <w:rPr>
                <w:rFonts w:ascii="Segoe UI" w:hAnsi="Segoe UI" w:cs="Segoe UI"/>
              </w:rPr>
              <w:br/>
            </w:r>
            <w:r w:rsidRPr="00B70B0E">
              <w:rPr>
                <w:rFonts w:ascii="Segoe UI" w:hAnsi="Segoe UI" w:cs="Segoe UI"/>
                <w:color w:val="000000" w:themeColor="text1"/>
              </w:rPr>
              <w:t>newNotification = create Notification(CalendarItem)</w:t>
            </w:r>
            <w:r w:rsidR="00645EE2" w:rsidRPr="00B70B0E">
              <w:rPr>
                <w:rFonts w:ascii="Segoe UI" w:hAnsi="Segoe UI" w:cs="Segoe UI"/>
              </w:rPr>
              <w:br/>
            </w:r>
            <w:r w:rsidRPr="00B70B0E">
              <w:rPr>
                <w:rFonts w:ascii="Segoe UI" w:hAnsi="Segoe UI" w:cs="Segoe UI"/>
                <w:color w:val="000000" w:themeColor="text1"/>
              </w:rPr>
              <w:t>DatabaseFacade.addNotification(newNotification)</w:t>
            </w:r>
            <w:r w:rsidR="00645EE2" w:rsidRPr="00B70B0E">
              <w:rPr>
                <w:rFonts w:ascii="Segoe UI" w:hAnsi="Segoe UI" w:cs="Segoe UI"/>
              </w:rPr>
              <w:br/>
            </w:r>
            <w:r w:rsidRPr="00B70B0E">
              <w:rPr>
                <w:rFonts w:ascii="Segoe UI" w:hAnsi="Segoe UI" w:cs="Segoe UI"/>
                <w:color w:val="000000" w:themeColor="text1"/>
              </w:rPr>
              <w:t>if successful:</w:t>
            </w:r>
            <w:r w:rsidR="00645EE2" w:rsidRPr="00B70B0E">
              <w:rPr>
                <w:rFonts w:ascii="Segoe UI" w:hAnsi="Segoe UI" w:cs="Segoe UI"/>
              </w:rPr>
              <w:br/>
            </w:r>
            <w:r w:rsidRPr="00B70B0E">
              <w:rPr>
                <w:rFonts w:ascii="Segoe UI" w:hAnsi="Segoe UI" w:cs="Segoe UI"/>
                <w:color w:val="000000" w:themeColor="text1"/>
              </w:rPr>
              <w:t>return true</w:t>
            </w:r>
            <w:r w:rsidR="00645EE2" w:rsidRPr="00B70B0E">
              <w:rPr>
                <w:rFonts w:ascii="Segoe UI" w:hAnsi="Segoe UI" w:cs="Segoe UI"/>
              </w:rPr>
              <w:br/>
            </w:r>
            <w:r w:rsidRPr="00B70B0E">
              <w:rPr>
                <w:rFonts w:ascii="Segoe UI" w:hAnsi="Segoe UI" w:cs="Segoe UI"/>
                <w:color w:val="000000" w:themeColor="text1"/>
              </w:rPr>
              <w:t>else</w:t>
            </w:r>
            <w:r w:rsidR="00645EE2" w:rsidRPr="00B70B0E">
              <w:rPr>
                <w:rFonts w:ascii="Segoe UI" w:hAnsi="Segoe UI" w:cs="Segoe UI"/>
              </w:rPr>
              <w:br/>
            </w:r>
            <w:r w:rsidRPr="00B70B0E">
              <w:rPr>
                <w:rFonts w:ascii="Segoe UI" w:hAnsi="Segoe UI" w:cs="Segoe UI"/>
                <w:color w:val="000000" w:themeColor="text1"/>
              </w:rPr>
              <w:t xml:space="preserve">return false </w:t>
            </w:r>
          </w:p>
        </w:tc>
        <w:tc>
          <w:tcPr>
            <w:tcW w:w="0" w:type="auto"/>
            <w:shd w:val="clear" w:color="auto" w:fill="F6F8FA"/>
            <w:vAlign w:val="center"/>
            <w:hideMark/>
          </w:tcPr>
          <w:p w14:paraId="12C673C9" w14:textId="77777777" w:rsidR="00645EE2" w:rsidRPr="00B70B0E" w:rsidRDefault="00645EE2">
            <w:pPr>
              <w:rPr>
                <w:rFonts w:ascii="Segoe UI" w:hAnsi="Segoe UI" w:cs="Segoe UI"/>
                <w:color w:val="000000" w:themeColor="text1"/>
              </w:rPr>
            </w:pPr>
          </w:p>
        </w:tc>
      </w:tr>
      <w:tr w:rsidR="00645EE2" w:rsidRPr="00B70B0E" w14:paraId="57D96B1B"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609101"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editEvent(eventInfo)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7CC73"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95B1FA3" w14:textId="77777777" w:rsidR="00645EE2" w:rsidRPr="00B70B0E" w:rsidRDefault="00645EE2">
            <w:pPr>
              <w:rPr>
                <w:rFonts w:ascii="Segoe UI" w:hAnsi="Segoe UI" w:cs="Segoe UI"/>
                <w:color w:val="000000" w:themeColor="text1"/>
              </w:rPr>
            </w:pPr>
          </w:p>
        </w:tc>
      </w:tr>
      <w:tr w:rsidR="00645EE2" w:rsidRPr="00B70B0E" w14:paraId="5108E3D2"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EE22B"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77306"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modify the information for an event that already exists on their calendar. The method takes in the new event information provided by the user and saves those changes into the system database. </w:t>
            </w:r>
          </w:p>
          <w:p w14:paraId="20B47A22" w14:textId="5A88AA79"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Event Info - Information submitted by the user including the event name, description, weekly occurrence, and the daily occurrence. This information is used to create a new event object.</w:t>
            </w:r>
          </w:p>
          <w:p w14:paraId="46BE32BB" w14:textId="5F8D0DB5"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9AD1B9C" w14:textId="77777777" w:rsidR="00645EE2" w:rsidRPr="00B70B0E" w:rsidRDefault="00645EE2">
            <w:pPr>
              <w:rPr>
                <w:rFonts w:ascii="Segoe UI" w:hAnsi="Segoe UI" w:cs="Segoe UI"/>
                <w:color w:val="000000" w:themeColor="text1"/>
              </w:rPr>
            </w:pPr>
          </w:p>
        </w:tc>
      </w:tr>
      <w:tr w:rsidR="00645EE2" w:rsidRPr="00B70B0E" w14:paraId="1F619D0B"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8D950"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importCalendarItems(API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55ACBA"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AD02D2A" w14:textId="77777777" w:rsidR="00645EE2" w:rsidRPr="00B70B0E" w:rsidRDefault="00645EE2">
            <w:pPr>
              <w:rPr>
                <w:rFonts w:ascii="Segoe UI" w:hAnsi="Segoe UI" w:cs="Segoe UI"/>
                <w:color w:val="000000" w:themeColor="text1"/>
                <w:sz w:val="20"/>
                <w:szCs w:val="20"/>
              </w:rPr>
            </w:pPr>
          </w:p>
        </w:tc>
      </w:tr>
      <w:tr w:rsidR="00645EE2" w:rsidRPr="00B70B0E" w14:paraId="6722B2C6"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D28157"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41D59D" w14:textId="77777777" w:rsidR="00E8750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import external calendar information into the system. The method takes in the name of an API (Google, Apple, etc.) which is used to determine which API call is needed in the Calendar Integration Facade class. </w:t>
            </w:r>
          </w:p>
          <w:p w14:paraId="6CB8D858" w14:textId="07A7A3C1"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After the events are imported they are saved into the database and added to the display. If there is an error during the import process the procedure is aborted and the user is notified through an error message. </w:t>
            </w:r>
          </w:p>
          <w:p w14:paraId="0A509DFC" w14:textId="5B337604"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API name - A string identifier of which API the method will be using. It determines which API call is needed in the Calendar Integration Facade class.</w:t>
            </w:r>
          </w:p>
          <w:p w14:paraId="51C98352" w14:textId="77777777" w:rsidR="00645EE2"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sz w:val="22"/>
                <w:szCs w:val="22"/>
              </w:rPr>
              <w:t>Return: The imported calendar Items.</w:t>
            </w:r>
          </w:p>
        </w:tc>
        <w:tc>
          <w:tcPr>
            <w:tcW w:w="0" w:type="auto"/>
            <w:shd w:val="clear" w:color="auto" w:fill="F6F8FA"/>
            <w:vAlign w:val="center"/>
            <w:hideMark/>
          </w:tcPr>
          <w:p w14:paraId="3ABFB229" w14:textId="77777777" w:rsidR="00645EE2" w:rsidRPr="00B70B0E" w:rsidRDefault="00645EE2">
            <w:pPr>
              <w:rPr>
                <w:rFonts w:ascii="Segoe UI" w:hAnsi="Segoe UI" w:cs="Segoe UI"/>
                <w:color w:val="000000" w:themeColor="text1"/>
                <w:sz w:val="20"/>
                <w:szCs w:val="20"/>
              </w:rPr>
            </w:pPr>
          </w:p>
        </w:tc>
      </w:tr>
      <w:tr w:rsidR="00645EE2" w:rsidRPr="00B70B0E" w14:paraId="53346FA0"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3134A4"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exportCalendarItems(API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BD41D5"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A936272" w14:textId="77777777" w:rsidR="00645EE2" w:rsidRPr="00B70B0E" w:rsidRDefault="00645EE2">
            <w:pPr>
              <w:rPr>
                <w:rFonts w:ascii="Segoe UI" w:hAnsi="Segoe UI" w:cs="Segoe UI"/>
                <w:color w:val="000000" w:themeColor="text1"/>
                <w:sz w:val="20"/>
                <w:szCs w:val="20"/>
              </w:rPr>
            </w:pPr>
          </w:p>
        </w:tc>
      </w:tr>
      <w:tr w:rsidR="00645EE2" w:rsidRPr="00B70B0E" w14:paraId="28858AC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DAB4084"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6D74D" w14:textId="2CE8EB0F"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export events from the Student Calendar system to an external calendar. The method takes in the name of an API (Google, Apple, etc.) which is used to determine which API call is needed in the Calendar Integration Facade class. After the events are exported the user is notified. If an error occurs the procedure is aborted, and the user is notified through an error message. </w:t>
            </w:r>
          </w:p>
          <w:p w14:paraId="460E8C86" w14:textId="000C710D"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API name - A string identifier of which API the method will be using. It determines which API call is needed in the Calendar Integration Facade class.</w:t>
            </w:r>
          </w:p>
          <w:p w14:paraId="3731CB92" w14:textId="3277FC26"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C5B602E" w14:textId="77777777" w:rsidR="00645EE2" w:rsidRPr="00B70B0E" w:rsidRDefault="00645EE2">
            <w:pPr>
              <w:rPr>
                <w:rFonts w:ascii="Segoe UI" w:hAnsi="Segoe UI" w:cs="Segoe UI"/>
                <w:color w:val="000000" w:themeColor="text1"/>
                <w:sz w:val="20"/>
                <w:szCs w:val="20"/>
              </w:rPr>
            </w:pPr>
          </w:p>
        </w:tc>
      </w:tr>
      <w:tr w:rsidR="00645EE2" w:rsidRPr="00B70B0E" w14:paraId="72776165" w14:textId="77777777" w:rsidTr="47363E9C">
        <w:tc>
          <w:tcPr>
            <w:tcW w:w="0" w:type="auto"/>
            <w:shd w:val="clear" w:color="auto" w:fill="FFFFFF" w:themeFill="background1"/>
            <w:vAlign w:val="center"/>
            <w:hideMark/>
          </w:tcPr>
          <w:p w14:paraId="26297B0A" w14:textId="77777777" w:rsidR="00645EE2" w:rsidRPr="00B70B0E" w:rsidRDefault="00645EE2">
            <w:pPr>
              <w:rPr>
                <w:rFonts w:ascii="Segoe UI" w:hAnsi="Segoe UI" w:cs="Segoe UI"/>
                <w:color w:val="000000" w:themeColor="text1"/>
              </w:rPr>
            </w:pPr>
          </w:p>
        </w:tc>
        <w:tc>
          <w:tcPr>
            <w:tcW w:w="0" w:type="auto"/>
            <w:shd w:val="clear" w:color="auto" w:fill="FFFFFF" w:themeFill="background1"/>
            <w:vAlign w:val="center"/>
            <w:hideMark/>
          </w:tcPr>
          <w:p w14:paraId="2061EF73" w14:textId="77777777" w:rsidR="00645EE2" w:rsidRPr="00B70B0E" w:rsidRDefault="00645EE2">
            <w:pPr>
              <w:rPr>
                <w:rFonts w:ascii="Segoe UI" w:hAnsi="Segoe UI" w:cs="Segoe UI"/>
                <w:color w:val="000000" w:themeColor="text1"/>
              </w:rPr>
            </w:pPr>
          </w:p>
        </w:tc>
        <w:tc>
          <w:tcPr>
            <w:tcW w:w="0" w:type="auto"/>
            <w:shd w:val="clear" w:color="auto" w:fill="FFFFFF" w:themeFill="background1"/>
            <w:vAlign w:val="center"/>
            <w:hideMark/>
          </w:tcPr>
          <w:p w14:paraId="682BC6D2" w14:textId="77777777" w:rsidR="00645EE2" w:rsidRPr="00B70B0E" w:rsidRDefault="00645EE2">
            <w:pPr>
              <w:rPr>
                <w:rFonts w:ascii="Segoe UI" w:hAnsi="Segoe UI" w:cs="Segoe UI"/>
                <w:color w:val="000000" w:themeColor="text1"/>
                <w:sz w:val="20"/>
                <w:szCs w:val="20"/>
              </w:rPr>
            </w:pPr>
          </w:p>
        </w:tc>
      </w:tr>
      <w:tr w:rsidR="00645EE2" w:rsidRPr="00B70B0E" w14:paraId="169F4C68" w14:textId="77777777" w:rsidTr="47363E9C">
        <w:tc>
          <w:tcPr>
            <w:tcW w:w="0" w:type="auto"/>
            <w:shd w:val="clear" w:color="auto" w:fill="F6F8FA"/>
            <w:vAlign w:val="center"/>
            <w:hideMark/>
          </w:tcPr>
          <w:p w14:paraId="68E04A3D" w14:textId="77777777" w:rsidR="00645EE2" w:rsidRPr="00B70B0E" w:rsidRDefault="00645EE2">
            <w:pPr>
              <w:rPr>
                <w:rFonts w:ascii="Segoe UI" w:hAnsi="Segoe UI" w:cs="Segoe UI"/>
                <w:color w:val="000000" w:themeColor="text1"/>
                <w:sz w:val="20"/>
                <w:szCs w:val="20"/>
              </w:rPr>
            </w:pPr>
          </w:p>
        </w:tc>
        <w:tc>
          <w:tcPr>
            <w:tcW w:w="0" w:type="auto"/>
            <w:shd w:val="clear" w:color="auto" w:fill="F6F8FA"/>
            <w:vAlign w:val="center"/>
            <w:hideMark/>
          </w:tcPr>
          <w:p w14:paraId="7F8CEB62" w14:textId="77777777" w:rsidR="00645EE2" w:rsidRPr="00B70B0E" w:rsidRDefault="00645EE2">
            <w:pPr>
              <w:rPr>
                <w:rFonts w:ascii="Segoe UI" w:hAnsi="Segoe UI" w:cs="Segoe UI"/>
                <w:color w:val="000000" w:themeColor="text1"/>
              </w:rPr>
            </w:pPr>
          </w:p>
        </w:tc>
        <w:tc>
          <w:tcPr>
            <w:tcW w:w="0" w:type="auto"/>
            <w:shd w:val="clear" w:color="auto" w:fill="F6F8FA"/>
            <w:vAlign w:val="center"/>
            <w:hideMark/>
          </w:tcPr>
          <w:p w14:paraId="5C2F1E03" w14:textId="77777777" w:rsidR="00645EE2" w:rsidRPr="00B70B0E" w:rsidRDefault="00645EE2">
            <w:pPr>
              <w:rPr>
                <w:rFonts w:ascii="Segoe UI" w:hAnsi="Segoe UI" w:cs="Segoe UI"/>
                <w:color w:val="000000" w:themeColor="text1"/>
                <w:sz w:val="20"/>
                <w:szCs w:val="20"/>
              </w:rPr>
            </w:pPr>
          </w:p>
        </w:tc>
      </w:tr>
      <w:tr w:rsidR="00645EE2" w:rsidRPr="00B70B0E" w14:paraId="182B8E56"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42FA29" w14:textId="77777777" w:rsidR="00645EE2"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syncAssignments()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83E291"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A97AF44" w14:textId="77777777" w:rsidR="00645EE2" w:rsidRPr="00B70B0E" w:rsidRDefault="00645EE2">
            <w:pPr>
              <w:rPr>
                <w:rFonts w:ascii="Segoe UI" w:hAnsi="Segoe UI" w:cs="Segoe UI"/>
                <w:color w:val="000000" w:themeColor="text1"/>
                <w:sz w:val="20"/>
                <w:szCs w:val="20"/>
              </w:rPr>
            </w:pPr>
          </w:p>
        </w:tc>
      </w:tr>
      <w:tr w:rsidR="00645EE2" w:rsidRPr="00B70B0E" w14:paraId="7BD8FB76"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A00296B"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1E634" w14:textId="09692D74"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the user to synchronize the assignments that are displayed on their Student Calendar with the assignments that exist on their I-learn account. The method pulls a list of the user's assignments from I-learn, updates the list that exists in the system database, and adds new assignments to the display. If an error </w:t>
            </w:r>
            <w:r w:rsidRPr="00B70B0E">
              <w:rPr>
                <w:rFonts w:ascii="Segoe UI" w:hAnsi="Segoe UI" w:cs="Segoe UI"/>
                <w:color w:val="000000" w:themeColor="text1"/>
              </w:rPr>
              <w:lastRenderedPageBreak/>
              <w:t xml:space="preserve">occurs the procedure is aborted, and the user is notified through an error message. </w:t>
            </w:r>
          </w:p>
          <w:p w14:paraId="22294E28"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None</w:t>
            </w:r>
          </w:p>
          <w:p w14:paraId="25A81246"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3BD1D4AE" w14:textId="77777777" w:rsidR="00645EE2" w:rsidRPr="00B70B0E" w:rsidRDefault="00645EE2">
            <w:pPr>
              <w:rPr>
                <w:rFonts w:ascii="Segoe UI" w:hAnsi="Segoe UI" w:cs="Segoe UI"/>
                <w:color w:val="000000" w:themeColor="text1"/>
                <w:sz w:val="20"/>
                <w:szCs w:val="20"/>
              </w:rPr>
            </w:pPr>
          </w:p>
        </w:tc>
      </w:tr>
      <w:tr w:rsidR="00645EE2" w:rsidRPr="00B70B0E" w14:paraId="6D28AF7D"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33DF6B"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loadCalendarItems(Student)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EE7F5"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1E584E9" w14:textId="77777777" w:rsidR="00645EE2" w:rsidRPr="00B70B0E" w:rsidRDefault="00645EE2">
            <w:pPr>
              <w:rPr>
                <w:rFonts w:ascii="Segoe UI" w:hAnsi="Segoe UI" w:cs="Segoe UI"/>
                <w:color w:val="000000" w:themeColor="text1"/>
                <w:sz w:val="20"/>
                <w:szCs w:val="20"/>
              </w:rPr>
            </w:pPr>
          </w:p>
        </w:tc>
      </w:tr>
      <w:tr w:rsidR="00645EE2" w:rsidRPr="00B70B0E" w14:paraId="4A80D32D"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E14E3D"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C3879" w14:textId="77777777" w:rsidR="00E70F09"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loads the user's calendar item's when the user first logs in to the system. The method passes in the student class object containing the user data. This is used by the database to retrieve all the calendar items associated with that student. If an error occurs the procedure is aborted, and the user is notified through an error message. </w:t>
            </w:r>
          </w:p>
          <w:p w14:paraId="7A834F80" w14:textId="5E7F7284"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Parameters: Student - the student class object containing the user data. This is used by the database to retrieve all</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 xml:space="preserve">the calendar items associated with that student. </w:t>
            </w:r>
          </w:p>
          <w:p w14:paraId="1A8DDD6F"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collection of Calendar Items associated with that student.</w:t>
            </w:r>
          </w:p>
        </w:tc>
        <w:tc>
          <w:tcPr>
            <w:tcW w:w="0" w:type="auto"/>
            <w:shd w:val="clear" w:color="auto" w:fill="F6F8FA"/>
            <w:vAlign w:val="center"/>
            <w:hideMark/>
          </w:tcPr>
          <w:p w14:paraId="4F74AF95" w14:textId="77777777" w:rsidR="00645EE2" w:rsidRPr="00B70B0E" w:rsidRDefault="00645EE2">
            <w:pPr>
              <w:rPr>
                <w:rFonts w:ascii="Segoe UI" w:hAnsi="Segoe UI" w:cs="Segoe UI"/>
                <w:color w:val="000000" w:themeColor="text1"/>
                <w:sz w:val="20"/>
                <w:szCs w:val="20"/>
              </w:rPr>
            </w:pPr>
          </w:p>
        </w:tc>
      </w:tr>
    </w:tbl>
    <w:p w14:paraId="0E6AFB28" w14:textId="0A8251E6" w:rsidR="005510F5" w:rsidRPr="00B70B0E" w:rsidRDefault="005510F5">
      <w:pPr>
        <w:rPr>
          <w:rFonts w:ascii="Segoe UI" w:eastAsia="Times New Roman" w:hAnsi="Segoe UI" w:cs="Segoe UI"/>
          <w:b/>
          <w:bCs/>
          <w:color w:val="000000" w:themeColor="text1"/>
          <w:sz w:val="24"/>
          <w:szCs w:val="24"/>
        </w:rPr>
      </w:pPr>
    </w:p>
    <w:p w14:paraId="2B0F9D82" w14:textId="670A3A49" w:rsidR="00795B4E"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4.2.2.2 I-Learn Facade</w:t>
      </w:r>
    </w:p>
    <w:tbl>
      <w:tblPr>
        <w:tblW w:w="5000" w:type="pct"/>
        <w:tblCellMar>
          <w:top w:w="15" w:type="dxa"/>
          <w:left w:w="15" w:type="dxa"/>
          <w:bottom w:w="15" w:type="dxa"/>
          <w:right w:w="15" w:type="dxa"/>
        </w:tblCellMar>
        <w:tblLook w:val="04A0" w:firstRow="1" w:lastRow="0" w:firstColumn="1" w:lastColumn="0" w:noHBand="0" w:noVBand="1"/>
      </w:tblPr>
      <w:tblGrid>
        <w:gridCol w:w="13350"/>
      </w:tblGrid>
      <w:tr w:rsidR="00795B4E" w:rsidRPr="00B70B0E" w14:paraId="3AB74D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A5839" w14:textId="2FFA975E" w:rsidR="00795B4E"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I-Learn</w:t>
            </w:r>
            <w:r w:rsidRPr="00B70B0E">
              <w:rPr>
                <w:rFonts w:ascii="Segoe UI" w:hAnsi="Segoe UI" w:cs="Segoe UI"/>
                <w:b/>
                <w:bCs/>
                <w:color w:val="000000" w:themeColor="text1"/>
                <w:lang w:eastAsia="ja-JP"/>
              </w:rPr>
              <w:t xml:space="preserve"> Facade</w:t>
            </w:r>
          </w:p>
        </w:tc>
      </w:tr>
      <w:tr w:rsidR="00795B4E" w:rsidRPr="00B70B0E" w14:paraId="17F0EA1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5B1C0" w14:textId="3B9C56E4"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Description: The I-Learn </w:t>
            </w:r>
            <w:r w:rsidRPr="00B70B0E">
              <w:rPr>
                <w:rFonts w:ascii="Segoe UI" w:hAnsi="Segoe UI" w:cs="Segoe UI"/>
                <w:color w:val="000000" w:themeColor="text1"/>
                <w:lang w:eastAsia="ja-JP"/>
              </w:rPr>
              <w:t xml:space="preserve">Façade </w:t>
            </w:r>
            <w:r w:rsidRPr="00B70B0E">
              <w:rPr>
                <w:rFonts w:ascii="Segoe UI" w:hAnsi="Segoe UI" w:cs="Segoe UI"/>
                <w:color w:val="000000" w:themeColor="text1"/>
              </w:rPr>
              <w:t>class will pull the user's information, assignments and courses from I-Learn using the Desire To Learn API</w:t>
            </w:r>
            <w:r w:rsidRPr="00B70B0E">
              <w:rPr>
                <w:rFonts w:ascii="Segoe UI" w:hAnsi="Segoe UI" w:cs="Segoe UI"/>
                <w:color w:val="000000" w:themeColor="text1"/>
                <w:lang w:eastAsia="ja-JP"/>
              </w:rPr>
              <w:t>(</w:t>
            </w:r>
            <w:r w:rsidRPr="00B70B0E">
              <w:rPr>
                <w:rStyle w:val="Hyperlink"/>
                <w:rFonts w:ascii="Segoe UI" w:hAnsi="Segoe UI" w:cs="Segoe UI"/>
                <w:lang w:eastAsia="ja-JP"/>
              </w:rPr>
              <w:t>see reference [6] in section 1.5</w:t>
            </w:r>
            <w:r w:rsidRPr="00B70B0E">
              <w:rPr>
                <w:rFonts w:ascii="Segoe UI" w:hAnsi="Segoe UI" w:cs="Segoe UI"/>
                <w:color w:val="000000" w:themeColor="text1"/>
                <w:lang w:eastAsia="ja-JP"/>
              </w:rPr>
              <w:t>)</w:t>
            </w:r>
            <w:r w:rsidRPr="00B70B0E">
              <w:rPr>
                <w:rFonts w:ascii="Segoe UI" w:hAnsi="Segoe UI" w:cs="Segoe UI"/>
                <w:color w:val="000000" w:themeColor="text1"/>
              </w:rPr>
              <w:t>. This class will interact with the Calendar Item Controller class (</w:t>
            </w:r>
            <w:r w:rsidRPr="00B70B0E">
              <w:rPr>
                <w:rStyle w:val="Hyperlink"/>
                <w:rFonts w:ascii="Segoe UI" w:hAnsi="Segoe UI" w:cs="Segoe UI"/>
                <w:lang w:eastAsia="ja-JP"/>
              </w:rPr>
              <w:t xml:space="preserve">see </w:t>
            </w:r>
            <w:r w:rsidRPr="00B70B0E">
              <w:rPr>
                <w:rStyle w:val="Hyperlink"/>
                <w:rFonts w:ascii="Segoe UI" w:hAnsi="Segoe UI" w:cs="Segoe UI"/>
              </w:rPr>
              <w:t>4.2.2.1</w:t>
            </w:r>
            <w:r w:rsidRPr="00B70B0E">
              <w:rPr>
                <w:rFonts w:ascii="Segoe UI" w:hAnsi="Segoe UI" w:cs="Segoe UI"/>
                <w:color w:val="000000" w:themeColor="text1"/>
              </w:rPr>
              <w:t>) to provide assignments (</w:t>
            </w:r>
            <w:r w:rsidRPr="00B70B0E">
              <w:rPr>
                <w:rStyle w:val="Hyperlink"/>
                <w:rFonts w:ascii="Segoe UI" w:hAnsi="Segoe UI" w:cs="Segoe UI"/>
              </w:rPr>
              <w:t>see 4.2.3.2 for definition of Assignment Class</w:t>
            </w:r>
            <w:r w:rsidRPr="00B70B0E">
              <w:rPr>
                <w:rFonts w:ascii="Segoe UI" w:hAnsi="Segoe UI" w:cs="Segoe UI"/>
                <w:color w:val="000000" w:themeColor="text1"/>
              </w:rPr>
              <w:t xml:space="preserve">). </w:t>
            </w:r>
            <w:hyperlink w:anchor="_1.5_References" w:history="1"/>
            <w:hyperlink w:anchor="_4.2.2.1_Calendar_Item" w:history="1"/>
            <w:hyperlink w:anchor="_4.2.3.2_Assignment" w:history="1"/>
          </w:p>
        </w:tc>
      </w:tr>
    </w:tbl>
    <w:p w14:paraId="105252CC" w14:textId="77777777" w:rsidR="00795B4E" w:rsidRPr="00B70B0E" w:rsidRDefault="00795B4E" w:rsidP="00795B4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229"/>
        <w:gridCol w:w="10055"/>
        <w:gridCol w:w="36"/>
      </w:tblGrid>
      <w:tr w:rsidR="00795B4E" w:rsidRPr="00B70B0E" w14:paraId="46DA73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3F240A"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567BDC"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795B4E" w:rsidRPr="00B70B0E" w14:paraId="7730E45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940E3"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5B0DE6"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user's session credentials passed from I-Learn after authentication</w:t>
            </w:r>
          </w:p>
        </w:tc>
      </w:tr>
      <w:tr w:rsidR="00795B4E" w:rsidRPr="00B70B0E" w14:paraId="3C16F04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B45810"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A326DF"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user's unique id that is used to retrieve student information</w:t>
            </w:r>
          </w:p>
        </w:tc>
      </w:tr>
      <w:tr w:rsidR="00795B4E" w:rsidRPr="00B70B0E" w14:paraId="405C939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DE27C"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69C71" w14:textId="77777777" w:rsidR="00795B4E" w:rsidRPr="00B70B0E" w:rsidRDefault="00795B4E">
            <w:pPr>
              <w:spacing w:after="240"/>
              <w:jc w:val="center"/>
              <w:rPr>
                <w:rFonts w:ascii="Segoe UI" w:hAnsi="Segoe UI" w:cs="Segoe UI"/>
                <w:b/>
                <w:bCs/>
                <w:color w:val="000000" w:themeColor="text1"/>
              </w:rPr>
            </w:pPr>
          </w:p>
        </w:tc>
        <w:tc>
          <w:tcPr>
            <w:tcW w:w="0" w:type="auto"/>
            <w:shd w:val="clear" w:color="auto" w:fill="F6F8FA"/>
            <w:vAlign w:val="center"/>
            <w:hideMark/>
          </w:tcPr>
          <w:p w14:paraId="5A9C7C62" w14:textId="77777777" w:rsidR="00795B4E" w:rsidRPr="00B70B0E" w:rsidRDefault="00795B4E">
            <w:pPr>
              <w:spacing w:after="240"/>
              <w:rPr>
                <w:rFonts w:ascii="Segoe UI" w:hAnsi="Segoe UI" w:cs="Segoe UI"/>
                <w:color w:val="000000" w:themeColor="text1"/>
                <w:sz w:val="20"/>
                <w:szCs w:val="20"/>
              </w:rPr>
            </w:pPr>
          </w:p>
        </w:tc>
      </w:tr>
      <w:tr w:rsidR="00795B4E" w:rsidRPr="00B70B0E" w14:paraId="44F5BEB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9604F5" w14:textId="77777777" w:rsidR="00795B4E"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48F855"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26B99BE" w14:textId="77777777" w:rsidR="00795B4E" w:rsidRPr="00B70B0E" w:rsidRDefault="00795B4E">
            <w:pPr>
              <w:spacing w:after="240"/>
              <w:rPr>
                <w:rFonts w:ascii="Segoe UI" w:hAnsi="Segoe UI" w:cs="Segoe UI"/>
                <w:color w:val="000000" w:themeColor="text1"/>
                <w:sz w:val="20"/>
                <w:szCs w:val="20"/>
              </w:rPr>
            </w:pPr>
          </w:p>
        </w:tc>
      </w:tr>
      <w:tr w:rsidR="00795B4E" w:rsidRPr="00B70B0E" w14:paraId="3D326CF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A2C1F6" w14:textId="77777777" w:rsidR="00795B4E" w:rsidRPr="00B70B0E" w:rsidRDefault="00795B4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7AC6B"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Authenticate with I-Learn, this is used by the Calendar Item Controller to first authenticate with I-Learn.</w:t>
            </w:r>
            <w:r w:rsidR="00795B4E" w:rsidRPr="00B70B0E">
              <w:rPr>
                <w:rFonts w:ascii="Segoe UI" w:hAnsi="Segoe UI" w:cs="Segoe UI"/>
              </w:rPr>
              <w:br/>
            </w:r>
          </w:p>
          <w:p w14:paraId="7E067D75" w14:textId="77777777" w:rsidR="00795B4E" w:rsidRPr="00B70B0E" w:rsidRDefault="7CA12210" w:rsidP="7CA12210">
            <w:pPr>
              <w:pStyle w:val="NormalWeb"/>
              <w:spacing w:before="0" w:beforeAutospacing="0" w:after="24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Parameters:</w:t>
            </w:r>
            <w:r w:rsidR="00E70F09" w:rsidRPr="00B70B0E">
              <w:rPr>
                <w:rFonts w:ascii="Segoe UI" w:hAnsi="Segoe UI" w:cs="Segoe UI"/>
                <w:sz w:val="22"/>
                <w:szCs w:val="22"/>
              </w:rPr>
              <w:br/>
            </w:r>
            <w:r w:rsidRPr="00B70B0E">
              <w:rPr>
                <w:rFonts w:ascii="Segoe UI" w:hAnsi="Segoe UI" w:cs="Segoe UI"/>
                <w:color w:val="000000" w:themeColor="text1"/>
                <w:sz w:val="22"/>
                <w:szCs w:val="22"/>
              </w:rPr>
              <w:t>username - A string of the username the student uses to login to I-Learn</w:t>
            </w:r>
            <w:r w:rsidR="00E70F09" w:rsidRPr="00B70B0E">
              <w:rPr>
                <w:rFonts w:ascii="Segoe UI" w:hAnsi="Segoe UI" w:cs="Segoe UI"/>
                <w:sz w:val="22"/>
                <w:szCs w:val="22"/>
              </w:rPr>
              <w:br/>
            </w:r>
            <w:r w:rsidRPr="00B70B0E">
              <w:rPr>
                <w:rFonts w:ascii="Segoe UI" w:hAnsi="Segoe UI" w:cs="Segoe UI"/>
                <w:color w:val="000000" w:themeColor="text1"/>
                <w:sz w:val="22"/>
                <w:szCs w:val="22"/>
              </w:rPr>
              <w:t>password - A string of the password the student uses to login to I-Learn</w:t>
            </w:r>
          </w:p>
          <w:p w14:paraId="309E6B99" w14:textId="0562FD24" w:rsidR="00AB05F4" w:rsidRPr="00B70B0E" w:rsidRDefault="7CA12210" w:rsidP="7CA12210">
            <w:pPr>
              <w:pStyle w:val="NormalWeb"/>
              <w:spacing w:before="0" w:beforeAutospacing="0" w:after="240" w:afterAutospacing="0"/>
              <w:rPr>
                <w:rFonts w:ascii="Segoe UI" w:eastAsiaTheme="minorEastAsia" w:hAnsi="Segoe UI" w:cs="Segoe UI"/>
                <w:color w:val="000000" w:themeColor="text1"/>
                <w:sz w:val="22"/>
                <w:szCs w:val="22"/>
              </w:rPr>
            </w:pPr>
            <w:r w:rsidRPr="00B70B0E">
              <w:rPr>
                <w:rFonts w:ascii="Segoe UI" w:eastAsiaTheme="minorEastAsia" w:hAnsi="Segoe UI" w:cs="Segoe UI"/>
                <w:color w:val="000000" w:themeColor="text1"/>
                <w:sz w:val="22"/>
                <w:szCs w:val="22"/>
                <w:lang w:eastAsia="ja-JP"/>
              </w:rPr>
              <w:t>Return: None</w:t>
            </w:r>
          </w:p>
        </w:tc>
        <w:tc>
          <w:tcPr>
            <w:tcW w:w="0" w:type="auto"/>
            <w:shd w:val="clear" w:color="auto" w:fill="F6F8FA"/>
            <w:vAlign w:val="center"/>
            <w:hideMark/>
          </w:tcPr>
          <w:p w14:paraId="4892A78B" w14:textId="77777777" w:rsidR="00795B4E" w:rsidRPr="00B70B0E" w:rsidRDefault="00795B4E">
            <w:pPr>
              <w:rPr>
                <w:rFonts w:ascii="Segoe UI" w:hAnsi="Segoe UI" w:cs="Segoe UI"/>
                <w:color w:val="000000" w:themeColor="text1"/>
                <w:sz w:val="20"/>
                <w:szCs w:val="20"/>
              </w:rPr>
            </w:pPr>
          </w:p>
        </w:tc>
      </w:tr>
      <w:tr w:rsidR="00795B4E" w:rsidRPr="00B70B0E" w14:paraId="06BD429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8B2808"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B8EC0"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7F03F67" w14:textId="77777777" w:rsidR="00795B4E" w:rsidRPr="00B70B0E" w:rsidRDefault="00795B4E">
            <w:pPr>
              <w:rPr>
                <w:rFonts w:ascii="Segoe UI" w:hAnsi="Segoe UI" w:cs="Segoe UI"/>
                <w:color w:val="000000" w:themeColor="text1"/>
                <w:sz w:val="20"/>
                <w:szCs w:val="20"/>
              </w:rPr>
            </w:pPr>
          </w:p>
        </w:tc>
      </w:tr>
      <w:tr w:rsidR="00795B4E" w:rsidRPr="00B70B0E" w14:paraId="4E0EB2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5B04B1C"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E4A1C" w14:textId="5C419EB2"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credentials = post('https://secure.byui.edu/cas/login?entityId=https://byui.brightspace.com/shibboleth-sp&amp;service=https://shib.byui.edu/idp/Authn/Cas', auth=(username, password))</w:t>
            </w:r>
            <w:r w:rsidR="00795B4E" w:rsidRPr="00B70B0E">
              <w:rPr>
                <w:rFonts w:ascii="Segoe UI" w:hAnsi="Segoe UI" w:cs="Segoe UI"/>
              </w:rPr>
              <w:br/>
            </w:r>
            <w:r w:rsidRPr="00B70B0E">
              <w:rPr>
                <w:rFonts w:ascii="Segoe UI" w:hAnsi="Segoe UI" w:cs="Segoe UI"/>
                <w:color w:val="000000" w:themeColor="text1"/>
              </w:rPr>
              <w:t xml:space="preserve">userId = get('https://byui.brightspace.com/d2l/api/lp/1.9/users/whoami')['id'] </w:t>
            </w:r>
          </w:p>
        </w:tc>
        <w:tc>
          <w:tcPr>
            <w:tcW w:w="0" w:type="auto"/>
            <w:shd w:val="clear" w:color="auto" w:fill="F6F8FA"/>
            <w:vAlign w:val="center"/>
            <w:hideMark/>
          </w:tcPr>
          <w:p w14:paraId="2BAE0551" w14:textId="77777777" w:rsidR="00795B4E" w:rsidRPr="00B70B0E" w:rsidRDefault="00795B4E">
            <w:pPr>
              <w:rPr>
                <w:rFonts w:ascii="Segoe UI" w:hAnsi="Segoe UI" w:cs="Segoe UI"/>
                <w:color w:val="000000" w:themeColor="text1"/>
                <w:sz w:val="20"/>
                <w:szCs w:val="20"/>
              </w:rPr>
            </w:pPr>
          </w:p>
        </w:tc>
      </w:tr>
      <w:tr w:rsidR="00795B4E" w:rsidRPr="00B70B0E" w14:paraId="12B2786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EA07F8" w14:textId="7777777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getCourse()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407C80"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61F5184F" w14:textId="77777777" w:rsidR="00795B4E" w:rsidRPr="00B70B0E" w:rsidRDefault="00795B4E">
            <w:pPr>
              <w:rPr>
                <w:rFonts w:ascii="Segoe UI" w:hAnsi="Segoe UI" w:cs="Segoe UI"/>
                <w:color w:val="000000" w:themeColor="text1"/>
                <w:sz w:val="20"/>
                <w:szCs w:val="20"/>
              </w:rPr>
            </w:pPr>
          </w:p>
        </w:tc>
      </w:tr>
      <w:tr w:rsidR="00795B4E" w:rsidRPr="00B70B0E" w14:paraId="6F7D879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3C2AC63"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3306B" w14:textId="77777777" w:rsidR="00AB05F4"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uses the </w:t>
            </w:r>
            <w:commentRangeStart w:id="686"/>
            <w:r w:rsidRPr="00B70B0E">
              <w:rPr>
                <w:rFonts w:ascii="Segoe UI" w:hAnsi="Segoe UI" w:cs="Segoe UI"/>
                <w:color w:val="000000" w:themeColor="text1"/>
              </w:rPr>
              <w:t>D2L</w:t>
            </w:r>
            <w:commentRangeEnd w:id="686"/>
            <w:r w:rsidR="00A97B07">
              <w:rPr>
                <w:rStyle w:val="CommentReference"/>
              </w:rPr>
              <w:commentReference w:id="686"/>
            </w:r>
            <w:r w:rsidRPr="00B70B0E">
              <w:rPr>
                <w:rFonts w:ascii="Segoe UI" w:hAnsi="Segoe UI" w:cs="Segoe UI"/>
                <w:color w:val="000000" w:themeColor="text1"/>
              </w:rPr>
              <w:t xml:space="preserve"> API to get the users course list. It then filters to make sure the course is active. These courses are stored in the Course class.</w:t>
            </w:r>
          </w:p>
          <w:p w14:paraId="3E5C340C" w14:textId="584F6CC8"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lang w:eastAsia="ja-JP"/>
              </w:rPr>
              <w:t>Parameters: None</w:t>
            </w:r>
            <w:r w:rsidR="00AB05F4" w:rsidRPr="00B70B0E">
              <w:rPr>
                <w:rFonts w:ascii="Segoe UI" w:hAnsi="Segoe UI" w:cs="Segoe UI"/>
              </w:rPr>
              <w:br/>
            </w:r>
            <w:r w:rsidRPr="00B70B0E">
              <w:rPr>
                <w:rFonts w:ascii="Segoe UI" w:hAnsi="Segoe UI" w:cs="Segoe UI"/>
                <w:color w:val="000000" w:themeColor="text1"/>
              </w:rPr>
              <w:lastRenderedPageBreak/>
              <w:t>Return:</w:t>
            </w:r>
            <w:r w:rsidR="00AB05F4" w:rsidRPr="00B70B0E">
              <w:rPr>
                <w:rFonts w:ascii="Segoe UI" w:hAnsi="Segoe UI" w:cs="Segoe UI"/>
              </w:rPr>
              <w:br/>
            </w:r>
            <w:r w:rsidRPr="00B70B0E">
              <w:rPr>
                <w:rFonts w:ascii="Segoe UI" w:hAnsi="Segoe UI" w:cs="Segoe UI"/>
                <w:color w:val="000000" w:themeColor="text1"/>
              </w:rPr>
              <w:t xml:space="preserve">Course object with all courses retrieved from I-Learn </w:t>
            </w:r>
          </w:p>
        </w:tc>
        <w:tc>
          <w:tcPr>
            <w:tcW w:w="0" w:type="auto"/>
            <w:shd w:val="clear" w:color="auto" w:fill="F6F8FA"/>
            <w:vAlign w:val="center"/>
            <w:hideMark/>
          </w:tcPr>
          <w:p w14:paraId="72458147" w14:textId="77777777" w:rsidR="00795B4E" w:rsidRPr="00B70B0E" w:rsidRDefault="00795B4E">
            <w:pPr>
              <w:rPr>
                <w:rFonts w:ascii="Segoe UI" w:hAnsi="Segoe UI" w:cs="Segoe UI"/>
                <w:color w:val="000000" w:themeColor="text1"/>
                <w:sz w:val="20"/>
                <w:szCs w:val="20"/>
              </w:rPr>
            </w:pPr>
          </w:p>
        </w:tc>
      </w:tr>
      <w:tr w:rsidR="00795B4E" w:rsidRPr="00B70B0E" w14:paraId="64EDFA7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C77D01"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135E6A"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719D42F" w14:textId="77777777" w:rsidR="00795B4E" w:rsidRPr="00B70B0E" w:rsidRDefault="00795B4E">
            <w:pPr>
              <w:rPr>
                <w:rFonts w:ascii="Segoe UI" w:hAnsi="Segoe UI" w:cs="Segoe UI"/>
                <w:color w:val="000000" w:themeColor="text1"/>
                <w:sz w:val="20"/>
                <w:szCs w:val="20"/>
              </w:rPr>
            </w:pPr>
          </w:p>
        </w:tc>
      </w:tr>
      <w:tr w:rsidR="00795B4E" w:rsidRPr="00B70B0E" w14:paraId="508A781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8ADCC6C"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7F904" w14:textId="7A1E02CB"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courseList = get('https://byui.brightspace.com/d2l/api/lp/1.9/enrollments/myenrollments/?sortBy=-StartDate')</w:t>
            </w:r>
            <w:r w:rsidR="00795B4E" w:rsidRPr="00B70B0E">
              <w:rPr>
                <w:rFonts w:ascii="Segoe UI" w:hAnsi="Segoe UI" w:cs="Segoe UI"/>
              </w:rPr>
              <w:br/>
            </w:r>
            <w:r w:rsidRPr="00B70B0E">
              <w:rPr>
                <w:rFonts w:ascii="Segoe UI" w:hAnsi="Segoe UI" w:cs="Segoe UI"/>
                <w:color w:val="000000" w:themeColor="text1"/>
              </w:rPr>
              <w:t>FOR course in courseList['Items']</w:t>
            </w:r>
            <w:r w:rsidR="00795B4E" w:rsidRPr="00B70B0E">
              <w:rPr>
                <w:rFonts w:ascii="Segoe UI" w:hAnsi="Segoe UI" w:cs="Segoe UI"/>
              </w:rPr>
              <w:br/>
            </w:r>
            <w:r w:rsidRPr="00B70B0E">
              <w:rPr>
                <w:rFonts w:ascii="Segoe UI" w:hAnsi="Segoe UI" w:cs="Segoe UI"/>
                <w:color w:val="000000" w:themeColor="text1"/>
              </w:rPr>
              <w:t>   IF course['Access']['EndDate'] &gt; currentDate and course['OrgUnit']['Type']['Id'] == 3</w:t>
            </w:r>
            <w:r w:rsidR="00795B4E" w:rsidRPr="00B70B0E">
              <w:rPr>
                <w:rFonts w:ascii="Segoe UI" w:hAnsi="Segoe UI" w:cs="Segoe UI"/>
              </w:rPr>
              <w:br/>
            </w:r>
            <w:r w:rsidRPr="00B70B0E">
              <w:rPr>
                <w:rFonts w:ascii="Segoe UI" w:hAnsi="Segoe UI" w:cs="Segoe UI"/>
                <w:color w:val="000000" w:themeColor="text1"/>
              </w:rPr>
              <w:t>      tempCourse = new Course</w:t>
            </w:r>
            <w:r w:rsidR="00795B4E" w:rsidRPr="00B70B0E">
              <w:rPr>
                <w:rFonts w:ascii="Segoe UI" w:hAnsi="Segoe UI" w:cs="Segoe UI"/>
              </w:rPr>
              <w:br/>
            </w:r>
            <w:r w:rsidRPr="00B70B0E">
              <w:rPr>
                <w:rFonts w:ascii="Segoe UI" w:hAnsi="Segoe UI" w:cs="Segoe UI"/>
                <w:color w:val="000000" w:themeColor="text1"/>
              </w:rPr>
              <w:t>      tempCourse.setName(course['OrgUnit']['Name'])</w:t>
            </w:r>
            <w:r w:rsidR="00795B4E" w:rsidRPr="00B70B0E">
              <w:rPr>
                <w:rFonts w:ascii="Segoe UI" w:hAnsi="Segoe UI" w:cs="Segoe UI"/>
              </w:rPr>
              <w:br/>
            </w:r>
            <w:r w:rsidRPr="00B70B0E">
              <w:rPr>
                <w:rFonts w:ascii="Segoe UI" w:hAnsi="Segoe UI" w:cs="Segoe UI"/>
                <w:color w:val="000000" w:themeColor="text1"/>
              </w:rPr>
              <w:t>      tempCourse.setId(course['OrgUnit']['Id'])</w:t>
            </w:r>
            <w:r w:rsidR="00795B4E" w:rsidRPr="00B70B0E">
              <w:rPr>
                <w:rFonts w:ascii="Segoe UI" w:hAnsi="Segoe UI" w:cs="Segoe UI"/>
              </w:rPr>
              <w:br/>
            </w:r>
            <w:r w:rsidRPr="00B70B0E">
              <w:rPr>
                <w:rFonts w:ascii="Segoe UI" w:hAnsi="Segoe UI" w:cs="Segoe UI"/>
                <w:color w:val="000000" w:themeColor="text1"/>
              </w:rPr>
              <w:t>      tempCourse.setStartDate(course['Access']['StartDate'])</w:t>
            </w:r>
            <w:r w:rsidR="00795B4E" w:rsidRPr="00B70B0E">
              <w:rPr>
                <w:rFonts w:ascii="Segoe UI" w:hAnsi="Segoe UI" w:cs="Segoe UI"/>
              </w:rPr>
              <w:br/>
            </w:r>
            <w:r w:rsidRPr="00B70B0E">
              <w:rPr>
                <w:rFonts w:ascii="Segoe UI" w:hAnsi="Segoe UI" w:cs="Segoe UI"/>
                <w:color w:val="000000" w:themeColor="text1"/>
              </w:rPr>
              <w:t>      tempCourse.setEndDate(course['Access']['EndDate'])</w:t>
            </w:r>
            <w:r w:rsidR="00795B4E" w:rsidRPr="00B70B0E">
              <w:rPr>
                <w:rFonts w:ascii="Segoe UI" w:hAnsi="Segoe UI" w:cs="Segoe UI"/>
              </w:rPr>
              <w:br/>
            </w:r>
            <w:r w:rsidRPr="00B70B0E">
              <w:rPr>
                <w:rFonts w:ascii="Segoe UI" w:hAnsi="Segoe UI" w:cs="Segoe UI"/>
                <w:color w:val="000000" w:themeColor="text1"/>
              </w:rPr>
              <w:t>      courses INSERT tempCourse</w:t>
            </w:r>
            <w:r w:rsidR="00795B4E" w:rsidRPr="00B70B0E">
              <w:rPr>
                <w:rFonts w:ascii="Segoe UI" w:hAnsi="Segoe UI" w:cs="Segoe UI"/>
              </w:rPr>
              <w:br/>
            </w:r>
            <w:r w:rsidRPr="00B70B0E">
              <w:rPr>
                <w:rFonts w:ascii="Segoe UI" w:hAnsi="Segoe UI" w:cs="Segoe UI"/>
                <w:color w:val="000000" w:themeColor="text1"/>
              </w:rPr>
              <w:t>RETURN courses</w:t>
            </w:r>
          </w:p>
        </w:tc>
        <w:tc>
          <w:tcPr>
            <w:tcW w:w="0" w:type="auto"/>
            <w:shd w:val="clear" w:color="auto" w:fill="F6F8FA"/>
            <w:vAlign w:val="center"/>
            <w:hideMark/>
          </w:tcPr>
          <w:p w14:paraId="2168E79F" w14:textId="77777777" w:rsidR="00795B4E" w:rsidRPr="00B70B0E" w:rsidRDefault="00795B4E">
            <w:pPr>
              <w:rPr>
                <w:rFonts w:ascii="Segoe UI" w:hAnsi="Segoe UI" w:cs="Segoe UI"/>
                <w:color w:val="000000" w:themeColor="text1"/>
                <w:sz w:val="20"/>
                <w:szCs w:val="20"/>
              </w:rPr>
            </w:pPr>
          </w:p>
        </w:tc>
      </w:tr>
      <w:tr w:rsidR="00795B4E" w:rsidRPr="00B70B0E" w14:paraId="38769C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D95BE" w14:textId="7777777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D68B3D"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7A88EAF" w14:textId="77777777" w:rsidR="00795B4E" w:rsidRPr="00B70B0E" w:rsidRDefault="00795B4E">
            <w:pPr>
              <w:rPr>
                <w:rFonts w:ascii="Segoe UI" w:hAnsi="Segoe UI" w:cs="Segoe UI"/>
                <w:color w:val="000000" w:themeColor="text1"/>
                <w:sz w:val="20"/>
                <w:szCs w:val="20"/>
              </w:rPr>
            </w:pPr>
          </w:p>
        </w:tc>
      </w:tr>
      <w:tr w:rsidR="00795B4E" w:rsidRPr="00B70B0E" w14:paraId="34695C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515012"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97B66" w14:textId="77777777" w:rsidR="00AB05F4"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This method loops through each class and using the D2L API, pulls each assignment for that class. Each assignment is added to an assignment object and returned.</w:t>
            </w:r>
          </w:p>
          <w:p w14:paraId="7F799C73" w14:textId="08CA4975"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lang w:eastAsia="ja-JP"/>
              </w:rPr>
              <w:t>Parameters: None</w:t>
            </w:r>
            <w:r w:rsidR="00AB05F4" w:rsidRPr="00B70B0E">
              <w:rPr>
                <w:rFonts w:ascii="Segoe UI" w:hAnsi="Segoe UI" w:cs="Segoe UI"/>
              </w:rPr>
              <w:br/>
            </w:r>
            <w:r w:rsidRPr="00B70B0E">
              <w:rPr>
                <w:rFonts w:ascii="Segoe UI" w:hAnsi="Segoe UI" w:cs="Segoe UI"/>
                <w:color w:val="000000" w:themeColor="text1"/>
              </w:rPr>
              <w:t>Return:</w:t>
            </w:r>
            <w:r w:rsidR="00AB05F4" w:rsidRPr="00B70B0E">
              <w:rPr>
                <w:rFonts w:ascii="Segoe UI" w:hAnsi="Segoe UI" w:cs="Segoe UI"/>
              </w:rPr>
              <w:br/>
            </w:r>
            <w:r w:rsidRPr="00B70B0E">
              <w:rPr>
                <w:rFonts w:ascii="Segoe UI" w:hAnsi="Segoe UI" w:cs="Segoe UI"/>
                <w:color w:val="000000" w:themeColor="text1"/>
              </w:rPr>
              <w:t>Assignment object with all assignments from each course</w:t>
            </w:r>
          </w:p>
        </w:tc>
        <w:tc>
          <w:tcPr>
            <w:tcW w:w="0" w:type="auto"/>
            <w:shd w:val="clear" w:color="auto" w:fill="F6F8FA"/>
            <w:vAlign w:val="center"/>
            <w:hideMark/>
          </w:tcPr>
          <w:p w14:paraId="7773E6C7" w14:textId="77777777" w:rsidR="00795B4E" w:rsidRPr="00B70B0E" w:rsidRDefault="00795B4E">
            <w:pPr>
              <w:rPr>
                <w:rFonts w:ascii="Segoe UI" w:hAnsi="Segoe UI" w:cs="Segoe UI"/>
                <w:color w:val="000000" w:themeColor="text1"/>
                <w:sz w:val="20"/>
                <w:szCs w:val="20"/>
              </w:rPr>
            </w:pPr>
          </w:p>
        </w:tc>
      </w:tr>
      <w:tr w:rsidR="00795B4E" w:rsidRPr="00B70B0E" w14:paraId="7D29057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FB41A5"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22204"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54AFF3CE" w14:textId="77777777" w:rsidR="00795B4E" w:rsidRPr="00B70B0E" w:rsidRDefault="00795B4E">
            <w:pPr>
              <w:rPr>
                <w:rFonts w:ascii="Segoe UI" w:hAnsi="Segoe UI" w:cs="Segoe UI"/>
                <w:color w:val="000000" w:themeColor="text1"/>
                <w:sz w:val="20"/>
                <w:szCs w:val="20"/>
              </w:rPr>
            </w:pPr>
          </w:p>
        </w:tc>
      </w:tr>
      <w:tr w:rsidR="00795B4E" w:rsidRPr="00B70B0E" w14:paraId="3E72D73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C2B790"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08DE5D" w14:textId="771A548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FOR course in courses</w:t>
            </w:r>
            <w:r w:rsidR="00795B4E" w:rsidRPr="00B70B0E">
              <w:rPr>
                <w:rFonts w:ascii="Segoe UI" w:hAnsi="Segoe UI" w:cs="Segoe UI"/>
              </w:rPr>
              <w:br/>
            </w:r>
            <w:r w:rsidRPr="00B70B0E">
              <w:rPr>
                <w:rFonts w:ascii="Segoe UI" w:hAnsi="Segoe UI" w:cs="Segoe UI"/>
                <w:color w:val="000000" w:themeColor="text1"/>
              </w:rPr>
              <w:t xml:space="preserve">   courseAssignments = </w:t>
            </w:r>
            <w:r w:rsidRPr="00B70B0E">
              <w:rPr>
                <w:rFonts w:ascii="Segoe UI" w:hAnsi="Segoe UI" w:cs="Segoe UI"/>
                <w:color w:val="000000" w:themeColor="text1"/>
              </w:rPr>
              <w:lastRenderedPageBreak/>
              <w:t>get('https://byui.brightspace.com/d2l/api/le/1.18/content/myItems/?orgUnitIdsCSV=' + course.getId())</w:t>
            </w:r>
            <w:r w:rsidR="00795B4E" w:rsidRPr="00B70B0E">
              <w:rPr>
                <w:rFonts w:ascii="Segoe UI" w:hAnsi="Segoe UI" w:cs="Segoe UI"/>
              </w:rPr>
              <w:br/>
            </w:r>
            <w:r w:rsidRPr="00B70B0E">
              <w:rPr>
                <w:rFonts w:ascii="Segoe UI" w:hAnsi="Segoe UI" w:cs="Segoe UI"/>
                <w:color w:val="000000" w:themeColor="text1"/>
              </w:rPr>
              <w:t>   FOR assignment in courseAssignments</w:t>
            </w:r>
            <w:r w:rsidR="00795B4E" w:rsidRPr="00B70B0E">
              <w:rPr>
                <w:rFonts w:ascii="Segoe UI" w:hAnsi="Segoe UI" w:cs="Segoe UI"/>
              </w:rPr>
              <w:br/>
            </w:r>
            <w:r w:rsidRPr="00B70B0E">
              <w:rPr>
                <w:rFonts w:ascii="Segoe UI" w:hAnsi="Segoe UI" w:cs="Segoe UI"/>
                <w:color w:val="000000" w:themeColor="text1"/>
              </w:rPr>
              <w:t>      tempAssignment = new Assignment</w:t>
            </w:r>
            <w:r w:rsidR="00795B4E" w:rsidRPr="00B70B0E">
              <w:rPr>
                <w:rFonts w:ascii="Segoe UI" w:hAnsi="Segoe UI" w:cs="Segoe UI"/>
              </w:rPr>
              <w:br/>
            </w:r>
            <w:r w:rsidRPr="00B70B0E">
              <w:rPr>
                <w:rFonts w:ascii="Segoe UI" w:hAnsi="Segoe UI" w:cs="Segoe UI"/>
                <w:color w:val="000000" w:themeColor="text1"/>
              </w:rPr>
              <w:t>      tempAssignment.DueDate = assignment.DueDate</w:t>
            </w:r>
            <w:r w:rsidR="00795B4E" w:rsidRPr="00B70B0E">
              <w:rPr>
                <w:rFonts w:ascii="Segoe UI" w:hAnsi="Segoe UI" w:cs="Segoe UI"/>
              </w:rPr>
              <w:br/>
            </w:r>
            <w:r w:rsidRPr="00B70B0E">
              <w:rPr>
                <w:rFonts w:ascii="Segoe UI" w:hAnsi="Segoe UI" w:cs="Segoe UI"/>
                <w:color w:val="000000" w:themeColor="text1"/>
              </w:rPr>
              <w:t>      tempAssignment.courseName = course.getName()</w:t>
            </w:r>
            <w:r w:rsidR="00795B4E" w:rsidRPr="00B70B0E">
              <w:rPr>
                <w:rFonts w:ascii="Segoe UI" w:hAnsi="Segoe UI" w:cs="Segoe UI"/>
              </w:rPr>
              <w:br/>
            </w:r>
            <w:r w:rsidRPr="00B70B0E">
              <w:rPr>
                <w:rFonts w:ascii="Segoe UI" w:hAnsi="Segoe UI" w:cs="Segoe UI"/>
                <w:color w:val="000000" w:themeColor="text1"/>
              </w:rPr>
              <w:t>      tempAssignment.assignmentDescription = assignment.ItemName</w:t>
            </w:r>
            <w:r w:rsidR="00795B4E" w:rsidRPr="00B70B0E">
              <w:rPr>
                <w:rFonts w:ascii="Segoe UI" w:hAnsi="Segoe UI" w:cs="Segoe UI"/>
              </w:rPr>
              <w:br/>
            </w:r>
            <w:r w:rsidRPr="00B70B0E">
              <w:rPr>
                <w:rFonts w:ascii="Segoe UI" w:hAnsi="Segoe UI" w:cs="Segoe UI"/>
                <w:color w:val="000000" w:themeColor="text1"/>
              </w:rPr>
              <w:t>      IF assignment.DueDate != NULL</w:t>
            </w:r>
            <w:r w:rsidR="00795B4E" w:rsidRPr="00B70B0E">
              <w:rPr>
                <w:rFonts w:ascii="Segoe UI" w:hAnsi="Segoe UI" w:cs="Segoe UI"/>
              </w:rPr>
              <w:br/>
            </w:r>
            <w:r w:rsidRPr="00B70B0E">
              <w:rPr>
                <w:rFonts w:ascii="Segoe UI" w:hAnsi="Segoe UI" w:cs="Segoe UI"/>
                <w:color w:val="000000" w:themeColor="text1"/>
              </w:rPr>
              <w:t>         tempAssignment.assignmentCompleted = TRUE</w:t>
            </w:r>
            <w:r w:rsidR="00795B4E" w:rsidRPr="00B70B0E">
              <w:rPr>
                <w:rFonts w:ascii="Segoe UI" w:hAnsi="Segoe UI" w:cs="Segoe UI"/>
              </w:rPr>
              <w:br/>
            </w:r>
            <w:r w:rsidRPr="00B70B0E">
              <w:rPr>
                <w:rFonts w:ascii="Segoe UI" w:hAnsi="Segoe UI" w:cs="Segoe UI"/>
                <w:color w:val="000000" w:themeColor="text1"/>
              </w:rPr>
              <w:t>      ELSE</w:t>
            </w:r>
            <w:r w:rsidR="00795B4E" w:rsidRPr="00B70B0E">
              <w:rPr>
                <w:rFonts w:ascii="Segoe UI" w:hAnsi="Segoe UI" w:cs="Segoe UI"/>
              </w:rPr>
              <w:br/>
            </w:r>
            <w:r w:rsidRPr="00B70B0E">
              <w:rPr>
                <w:rFonts w:ascii="Segoe UI" w:hAnsi="Segoe UI" w:cs="Segoe UI"/>
                <w:color w:val="000000" w:themeColor="text1"/>
              </w:rPr>
              <w:t>         tempAssignment.assignmentCompleted = FALSE</w:t>
            </w:r>
            <w:r w:rsidR="00795B4E" w:rsidRPr="00B70B0E">
              <w:rPr>
                <w:rFonts w:ascii="Segoe UI" w:hAnsi="Segoe UI" w:cs="Segoe UI"/>
              </w:rPr>
              <w:br/>
            </w:r>
            <w:r w:rsidRPr="00B70B0E">
              <w:rPr>
                <w:rFonts w:ascii="Segoe UI" w:hAnsi="Segoe UI" w:cs="Segoe UI"/>
                <w:color w:val="000000" w:themeColor="text1"/>
              </w:rPr>
              <w:t>      tempAssignment.assignmentURL = assignment.href</w:t>
            </w:r>
            <w:r w:rsidR="00795B4E" w:rsidRPr="00B70B0E">
              <w:rPr>
                <w:rFonts w:ascii="Segoe UI" w:hAnsi="Segoe UI" w:cs="Segoe UI"/>
              </w:rPr>
              <w:br/>
            </w:r>
            <w:r w:rsidRPr="00B70B0E">
              <w:rPr>
                <w:rFonts w:ascii="Segoe UI" w:hAnsi="Segoe UI" w:cs="Segoe UI"/>
                <w:color w:val="000000" w:themeColor="text1"/>
              </w:rPr>
              <w:t>      assignments[course.getId()] INSERT tempAssignment</w:t>
            </w:r>
            <w:r w:rsidR="00795B4E" w:rsidRPr="00B70B0E">
              <w:rPr>
                <w:rFonts w:ascii="Segoe UI" w:hAnsi="Segoe UI" w:cs="Segoe UI"/>
              </w:rPr>
              <w:br/>
            </w:r>
            <w:r w:rsidRPr="00B70B0E">
              <w:rPr>
                <w:rFonts w:ascii="Segoe UI" w:hAnsi="Segoe UI" w:cs="Segoe UI"/>
                <w:color w:val="000000" w:themeColor="text1"/>
              </w:rPr>
              <w:t xml:space="preserve">RETURN assignments </w:t>
            </w:r>
          </w:p>
        </w:tc>
        <w:tc>
          <w:tcPr>
            <w:tcW w:w="0" w:type="auto"/>
            <w:shd w:val="clear" w:color="auto" w:fill="F6F8FA"/>
            <w:vAlign w:val="center"/>
            <w:hideMark/>
          </w:tcPr>
          <w:p w14:paraId="25476177" w14:textId="77777777" w:rsidR="00795B4E" w:rsidRPr="00B70B0E" w:rsidRDefault="00795B4E">
            <w:pPr>
              <w:rPr>
                <w:rFonts w:ascii="Segoe UI" w:hAnsi="Segoe UI" w:cs="Segoe UI"/>
                <w:color w:val="000000" w:themeColor="text1"/>
                <w:sz w:val="20"/>
                <w:szCs w:val="20"/>
              </w:rPr>
            </w:pPr>
          </w:p>
        </w:tc>
      </w:tr>
      <w:tr w:rsidR="00795B4E" w:rsidRPr="00B70B0E" w14:paraId="61B866F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8242A" w14:textId="7777777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getAssignmentURL(assignment)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03366"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CD0CF96" w14:textId="77777777" w:rsidR="00795B4E" w:rsidRPr="00B70B0E" w:rsidRDefault="00795B4E">
            <w:pPr>
              <w:rPr>
                <w:rFonts w:ascii="Segoe UI" w:hAnsi="Segoe UI" w:cs="Segoe UI"/>
                <w:color w:val="000000" w:themeColor="text1"/>
                <w:sz w:val="20"/>
                <w:szCs w:val="20"/>
              </w:rPr>
            </w:pPr>
          </w:p>
        </w:tc>
      </w:tr>
      <w:tr w:rsidR="00795B4E" w:rsidRPr="00B70B0E" w14:paraId="04256E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52D16B"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FC803" w14:textId="77777777" w:rsidR="00AD333B"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lang w:eastAsia="ja-JP"/>
              </w:rPr>
              <w:t>Finds the URL link for</w:t>
            </w:r>
            <w:r w:rsidRPr="00B70B0E">
              <w:rPr>
                <w:rFonts w:ascii="Segoe UI" w:hAnsi="Segoe UI" w:cs="Segoe UI"/>
                <w:color w:val="000000" w:themeColor="text1"/>
              </w:rPr>
              <w:t xml:space="preserve"> the </w:t>
            </w:r>
            <w:r w:rsidRPr="00B70B0E">
              <w:rPr>
                <w:rFonts w:ascii="Segoe UI" w:hAnsi="Segoe UI" w:cs="Segoe UI"/>
                <w:color w:val="000000" w:themeColor="text1"/>
                <w:lang w:eastAsia="ja-JP"/>
              </w:rPr>
              <w:t>corresponding I-Learn Assignment for the user to open on their browser.</w:t>
            </w:r>
          </w:p>
          <w:p w14:paraId="5638DED8" w14:textId="234143E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lang w:eastAsia="ja-JP"/>
              </w:rPr>
              <w:t>Parameters: Assignment – The</w:t>
            </w:r>
            <w:r w:rsidRPr="00B70B0E">
              <w:rPr>
                <w:rFonts w:ascii="Segoe UI" w:hAnsi="Segoe UI" w:cs="Segoe UI"/>
                <w:color w:val="000000" w:themeColor="text1"/>
              </w:rPr>
              <w:t xml:space="preserve"> assignment </w:t>
            </w:r>
            <w:r w:rsidRPr="00B70B0E">
              <w:rPr>
                <w:rFonts w:ascii="Segoe UI" w:hAnsi="Segoe UI" w:cs="Segoe UI"/>
                <w:color w:val="000000" w:themeColor="text1"/>
                <w:lang w:eastAsia="ja-JP"/>
              </w:rPr>
              <w:t xml:space="preserve">selected by the user. This will be used to determine which URL link will be returned. </w:t>
            </w:r>
            <w:r w:rsidRPr="00B70B0E">
              <w:rPr>
                <w:rFonts w:ascii="Segoe UI" w:hAnsi="Segoe UI" w:cs="Segoe UI"/>
                <w:color w:val="000000" w:themeColor="text1"/>
              </w:rPr>
              <w:t xml:space="preserve"> </w:t>
            </w:r>
            <w:r w:rsidR="00AD333B" w:rsidRPr="00B70B0E">
              <w:rPr>
                <w:rFonts w:ascii="Segoe UI" w:hAnsi="Segoe UI" w:cs="Segoe UI"/>
              </w:rPr>
              <w:br/>
            </w:r>
            <w:r w:rsidRPr="00B70B0E">
              <w:rPr>
                <w:rFonts w:ascii="Segoe UI" w:hAnsi="Segoe UI" w:cs="Segoe UI"/>
                <w:color w:val="000000" w:themeColor="text1"/>
              </w:rPr>
              <w:t>Return:</w:t>
            </w:r>
            <w:r w:rsidR="00AD333B" w:rsidRPr="00B70B0E">
              <w:rPr>
                <w:rFonts w:ascii="Segoe UI" w:hAnsi="Segoe UI" w:cs="Segoe UI"/>
              </w:rPr>
              <w:br/>
            </w:r>
            <w:r w:rsidRPr="00B70B0E">
              <w:rPr>
                <w:rFonts w:ascii="Segoe UI" w:hAnsi="Segoe UI" w:cs="Segoe UI"/>
                <w:color w:val="000000" w:themeColor="text1"/>
              </w:rPr>
              <w:t>A string with the URL of the assignment</w:t>
            </w:r>
          </w:p>
        </w:tc>
        <w:tc>
          <w:tcPr>
            <w:tcW w:w="0" w:type="auto"/>
            <w:shd w:val="clear" w:color="auto" w:fill="F6F8FA"/>
            <w:vAlign w:val="center"/>
            <w:hideMark/>
          </w:tcPr>
          <w:p w14:paraId="5EC9F0BD" w14:textId="77777777" w:rsidR="00795B4E" w:rsidRPr="00B70B0E" w:rsidRDefault="00795B4E">
            <w:pPr>
              <w:rPr>
                <w:rFonts w:ascii="Segoe UI" w:hAnsi="Segoe UI" w:cs="Segoe UI"/>
                <w:color w:val="000000" w:themeColor="text1"/>
                <w:sz w:val="20"/>
                <w:szCs w:val="20"/>
              </w:rPr>
            </w:pPr>
          </w:p>
        </w:tc>
      </w:tr>
    </w:tbl>
    <w:p w14:paraId="4E680744" w14:textId="0CD8133A" w:rsidR="00C30DD7"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4.2.2.3 Student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C30DD7" w:rsidRPr="00B70B0E" w14:paraId="73E046A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EB95D8" w14:textId="77777777" w:rsidR="00C30DD7"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Student Controller</w:t>
            </w:r>
          </w:p>
        </w:tc>
      </w:tr>
      <w:tr w:rsidR="00C30DD7" w:rsidRPr="00B70B0E" w14:paraId="5D5E00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33D92" w14:textId="0E70CD5C"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 The Student Controller class contains all the necessary methods for creating, modifying and deleting Student class objects. It interfaces with the Database Facade class (</w:t>
            </w:r>
            <w:r w:rsidRPr="00B70B0E">
              <w:rPr>
                <w:rStyle w:val="Hyperlink"/>
                <w:rFonts w:ascii="Segoe UI" w:hAnsi="Segoe UI" w:cs="Segoe UI"/>
                <w:lang w:eastAsia="ja-JP"/>
              </w:rPr>
              <w:t xml:space="preserve">see </w:t>
            </w:r>
            <w:r w:rsidRPr="00B70B0E">
              <w:rPr>
                <w:rStyle w:val="Hyperlink"/>
                <w:rFonts w:ascii="Segoe UI" w:hAnsi="Segoe UI" w:cs="Segoe UI"/>
              </w:rPr>
              <w:t>4.2.2.5</w:t>
            </w:r>
            <w:r w:rsidRPr="00B70B0E">
              <w:rPr>
                <w:rFonts w:ascii="Segoe UI" w:hAnsi="Segoe UI" w:cs="Segoe UI"/>
                <w:color w:val="000000" w:themeColor="text1"/>
              </w:rPr>
              <w:t xml:space="preserve">) to save a student's information into the system database. It also loads a student's </w:t>
            </w:r>
            <w:r w:rsidRPr="00B70B0E">
              <w:rPr>
                <w:rFonts w:ascii="Segoe UI" w:hAnsi="Segoe UI" w:cs="Segoe UI"/>
                <w:color w:val="000000" w:themeColor="text1"/>
              </w:rPr>
              <w:lastRenderedPageBreak/>
              <w:t>information from the Database Facade class. The Student Controller class is used by the U.I. Controller class (</w:t>
            </w:r>
            <w:r w:rsidRPr="00B70B0E">
              <w:rPr>
                <w:rStyle w:val="Hyperlink"/>
                <w:rFonts w:ascii="Segoe UI" w:hAnsi="Segoe UI" w:cs="Segoe UI"/>
                <w:lang w:eastAsia="ja-JP"/>
              </w:rPr>
              <w:t xml:space="preserve">see </w:t>
            </w:r>
            <w:r w:rsidRPr="00B70B0E">
              <w:rPr>
                <w:rStyle w:val="Hyperlink"/>
                <w:rFonts w:ascii="Segoe UI" w:hAnsi="Segoe UI" w:cs="Segoe UI"/>
              </w:rPr>
              <w:t>4.2.2.4</w:t>
            </w:r>
            <w:r w:rsidRPr="00B70B0E">
              <w:rPr>
                <w:rFonts w:ascii="Segoe UI" w:hAnsi="Segoe UI" w:cs="Segoe UI"/>
                <w:color w:val="000000" w:themeColor="text1"/>
              </w:rPr>
              <w:t>) to pass student data between the system and the user. The Student Controller interfaces with the Log-In Use Case (</w:t>
            </w:r>
            <w:r w:rsidRPr="00B70B0E">
              <w:rPr>
                <w:rStyle w:val="Hyperlink"/>
                <w:rFonts w:ascii="Segoe UI" w:hAnsi="Segoe UI" w:cs="Segoe UI"/>
                <w:lang w:eastAsia="ja-JP"/>
              </w:rPr>
              <w:t xml:space="preserve">see </w:t>
            </w:r>
            <w:r w:rsidRPr="00B70B0E">
              <w:rPr>
                <w:rStyle w:val="Hyperlink"/>
                <w:rFonts w:ascii="Segoe UI" w:hAnsi="Segoe UI" w:cs="Segoe UI"/>
              </w:rPr>
              <w:t>3.2.7.0</w:t>
            </w:r>
            <w:r w:rsidRPr="00B70B0E">
              <w:rPr>
                <w:rFonts w:ascii="Segoe UI" w:hAnsi="Segoe UI" w:cs="Segoe UI"/>
                <w:color w:val="000000" w:themeColor="text1"/>
              </w:rPr>
              <w:t>). It also interfaces with the Profile Settings use case (</w:t>
            </w:r>
            <w:r w:rsidRPr="00B70B0E">
              <w:rPr>
                <w:rStyle w:val="Hyperlink"/>
                <w:rFonts w:ascii="Segoe UI" w:hAnsi="Segoe UI" w:cs="Segoe UI"/>
                <w:lang w:eastAsia="ja-JP"/>
              </w:rPr>
              <w:t xml:space="preserve">see </w:t>
            </w:r>
            <w:r w:rsidRPr="00B70B0E">
              <w:rPr>
                <w:rStyle w:val="Hyperlink"/>
                <w:rFonts w:ascii="Segoe UI" w:hAnsi="Segoe UI" w:cs="Segoe UI"/>
              </w:rPr>
              <w:t>3.2.5.0</w:t>
            </w:r>
            <w:r w:rsidRPr="00B70B0E">
              <w:rPr>
                <w:rFonts w:ascii="Segoe UI" w:hAnsi="Segoe UI" w:cs="Segoe UI"/>
                <w:color w:val="000000" w:themeColor="text1"/>
              </w:rPr>
              <w:t xml:space="preserve"> &amp; </w:t>
            </w:r>
            <w:r w:rsidRPr="00B70B0E">
              <w:rPr>
                <w:rStyle w:val="Hyperlink"/>
                <w:rFonts w:ascii="Segoe UI" w:hAnsi="Segoe UI" w:cs="Segoe UI"/>
              </w:rPr>
              <w:t>3.2.5.2</w:t>
            </w:r>
            <w:r w:rsidRPr="00B70B0E">
              <w:rPr>
                <w:rFonts w:ascii="Segoe UI" w:hAnsi="Segoe UI" w:cs="Segoe UI"/>
                <w:color w:val="000000" w:themeColor="text1"/>
              </w:rPr>
              <w:t>) to set additional user settings.</w:t>
            </w:r>
            <w:hyperlink w:anchor="_4.2.2.5_Database_Facade" w:history="1"/>
            <w:hyperlink w:anchor="_4.2.2.4_UI_Controller" w:history="1"/>
            <w:hyperlink w:anchor="_3.2.7.0_Log-In_Use" w:history="1"/>
            <w:hyperlink w:anchor="_3.2.5_User_Profile" w:history="1"/>
            <w:hyperlink w:anchor="_3.2.5.2_User_Profile" w:history="1"/>
          </w:p>
        </w:tc>
      </w:tr>
    </w:tbl>
    <w:p w14:paraId="7A3A8F99" w14:textId="77777777" w:rsidR="00C30DD7" w:rsidRPr="00B70B0E" w:rsidRDefault="00C30DD7" w:rsidP="00C30DD7">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4331"/>
        <w:gridCol w:w="8953"/>
        <w:gridCol w:w="36"/>
      </w:tblGrid>
      <w:tr w:rsidR="00C30DD7" w:rsidRPr="00B70B0E" w14:paraId="7215321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A3D014"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724D88"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C30DD7" w:rsidRPr="00B70B0E" w14:paraId="45B34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ECA4F"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Current 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141696"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 model class object that the Controller class is currently working with.</w:t>
            </w:r>
          </w:p>
        </w:tc>
      </w:tr>
      <w:tr w:rsidR="00C30DD7" w:rsidRPr="00B70B0E" w14:paraId="3EEC93B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75353"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4533E" w14:textId="77777777" w:rsidR="00C30DD7" w:rsidRPr="00B70B0E" w:rsidRDefault="00C30DD7">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785A6549" w14:textId="77777777" w:rsidR="00C30DD7" w:rsidRPr="00B70B0E" w:rsidRDefault="00C30DD7">
            <w:pPr>
              <w:spacing w:after="240"/>
              <w:rPr>
                <w:rFonts w:ascii="Segoe UI" w:hAnsi="Segoe UI" w:cs="Segoe UI"/>
                <w:color w:val="000000" w:themeColor="text1"/>
                <w:sz w:val="20"/>
                <w:szCs w:val="20"/>
              </w:rPr>
            </w:pPr>
          </w:p>
        </w:tc>
      </w:tr>
      <w:tr w:rsidR="00C30DD7" w:rsidRPr="00B70B0E" w14:paraId="48B873B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EB8011" w14:textId="77777777" w:rsidR="00C30DD7"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addStudent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CC293"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7DE1564B" w14:textId="77777777" w:rsidR="00C30DD7" w:rsidRPr="00B70B0E" w:rsidRDefault="00C30DD7">
            <w:pPr>
              <w:spacing w:after="240"/>
              <w:rPr>
                <w:rFonts w:ascii="Segoe UI" w:hAnsi="Segoe UI" w:cs="Segoe UI"/>
                <w:color w:val="000000" w:themeColor="text1"/>
                <w:sz w:val="20"/>
                <w:szCs w:val="20"/>
              </w:rPr>
            </w:pPr>
          </w:p>
        </w:tc>
      </w:tr>
      <w:tr w:rsidR="00C30DD7" w:rsidRPr="00B70B0E" w14:paraId="7DC5B5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3CA9C5"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40827" w14:textId="77777777" w:rsidR="00AD333B"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Creates a new Student model object using input provided by the User. This is called when a new user registers with the system for the first time.</w:t>
            </w:r>
          </w:p>
          <w:p w14:paraId="793AA26D" w14:textId="77777777" w:rsidR="00AD333B" w:rsidRPr="00B70B0E" w:rsidRDefault="00C30DD7" w:rsidP="7CA12210">
            <w:pPr>
              <w:spacing w:after="0"/>
              <w:rPr>
                <w:rFonts w:ascii="Segoe UI" w:hAnsi="Segoe UI" w:cs="Segoe UI"/>
                <w:color w:val="000000" w:themeColor="text1"/>
                <w:lang w:eastAsia="ja-JP"/>
              </w:rPr>
            </w:pPr>
            <w:r w:rsidRPr="00B70B0E">
              <w:rPr>
                <w:rFonts w:ascii="Segoe UI" w:hAnsi="Segoe UI" w:cs="Segoe UI"/>
              </w:rPr>
              <w:br/>
            </w:r>
            <w:r w:rsidR="7CA12210" w:rsidRPr="00B70B0E">
              <w:rPr>
                <w:rFonts w:ascii="Segoe UI" w:hAnsi="Segoe UI" w:cs="Segoe UI"/>
                <w:color w:val="000000" w:themeColor="text1"/>
              </w:rPr>
              <w:t xml:space="preserve">Parameters: </w:t>
            </w:r>
          </w:p>
          <w:p w14:paraId="2EB781F9" w14:textId="59761D37" w:rsidR="00C30DD7" w:rsidRPr="00B70B0E" w:rsidRDefault="7CA12210" w:rsidP="7CA12210">
            <w:pPr>
              <w:spacing w:after="0"/>
              <w:rPr>
                <w:rFonts w:ascii="Segoe UI" w:hAnsi="Segoe UI" w:cs="Segoe UI"/>
                <w:color w:val="000000" w:themeColor="text1"/>
                <w:lang w:eastAsia="ja-JP"/>
              </w:rPr>
            </w:pPr>
            <w:r w:rsidRPr="00B70B0E">
              <w:rPr>
                <w:rFonts w:ascii="Segoe UI" w:hAnsi="Segoe UI" w:cs="Segoe UI"/>
                <w:color w:val="000000" w:themeColor="text1"/>
              </w:rPr>
              <w:t>Name - A string with the name of the student</w:t>
            </w:r>
            <w:r w:rsidR="00C30DD7" w:rsidRPr="00B70B0E">
              <w:rPr>
                <w:rFonts w:ascii="Segoe UI" w:hAnsi="Segoe UI" w:cs="Segoe UI"/>
              </w:rPr>
              <w:br/>
            </w:r>
            <w:r w:rsidRPr="00B70B0E">
              <w:rPr>
                <w:rFonts w:ascii="Segoe UI" w:hAnsi="Segoe UI" w:cs="Segoe UI"/>
                <w:color w:val="000000" w:themeColor="text1"/>
              </w:rPr>
              <w:t>Username - A string with the username of the student</w:t>
            </w:r>
            <w:r w:rsidR="00C30DD7" w:rsidRPr="00B70B0E">
              <w:rPr>
                <w:rFonts w:ascii="Segoe UI" w:hAnsi="Segoe UI" w:cs="Segoe UI"/>
              </w:rPr>
              <w:br/>
            </w:r>
            <w:r w:rsidRPr="00B70B0E">
              <w:rPr>
                <w:rFonts w:ascii="Segoe UI" w:hAnsi="Segoe UI" w:cs="Segoe UI"/>
                <w:color w:val="000000" w:themeColor="text1"/>
              </w:rPr>
              <w:t>Password - A string with the password of the student</w:t>
            </w:r>
          </w:p>
          <w:p w14:paraId="1D49C66E" w14:textId="3D5FDD92" w:rsidR="00AD333B"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Return: None</w:t>
            </w:r>
          </w:p>
        </w:tc>
        <w:tc>
          <w:tcPr>
            <w:tcW w:w="0" w:type="auto"/>
            <w:shd w:val="clear" w:color="auto" w:fill="FFFFFF" w:themeFill="background1"/>
            <w:vAlign w:val="center"/>
            <w:hideMark/>
          </w:tcPr>
          <w:p w14:paraId="324E37F6" w14:textId="77777777" w:rsidR="00C30DD7" w:rsidRPr="00B70B0E" w:rsidRDefault="00C30DD7">
            <w:pPr>
              <w:spacing w:after="240"/>
              <w:rPr>
                <w:rFonts w:ascii="Segoe UI" w:hAnsi="Segoe UI" w:cs="Segoe UI"/>
                <w:color w:val="000000" w:themeColor="text1"/>
                <w:sz w:val="20"/>
                <w:szCs w:val="20"/>
              </w:rPr>
            </w:pPr>
          </w:p>
        </w:tc>
      </w:tr>
      <w:tr w:rsidR="00C30DD7" w:rsidRPr="00B70B0E" w14:paraId="4B1A649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4D3C71C"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A36A4"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305F17A2" w14:textId="77777777" w:rsidR="00C30DD7" w:rsidRPr="00B70B0E" w:rsidRDefault="00C30DD7">
            <w:pPr>
              <w:spacing w:after="240"/>
              <w:rPr>
                <w:rFonts w:ascii="Segoe UI" w:hAnsi="Segoe UI" w:cs="Segoe UI"/>
                <w:color w:val="000000" w:themeColor="text1"/>
                <w:sz w:val="20"/>
                <w:szCs w:val="20"/>
              </w:rPr>
            </w:pPr>
          </w:p>
        </w:tc>
      </w:tr>
      <w:tr w:rsidR="00C30DD7" w:rsidRPr="00B70B0E" w14:paraId="05D4638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92AECE"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8F185"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addStudent(name, username, password):</w:t>
            </w:r>
            <w:r w:rsidR="00C30DD7" w:rsidRPr="00B70B0E">
              <w:rPr>
                <w:rFonts w:ascii="Segoe UI" w:hAnsi="Segoe UI" w:cs="Segoe UI"/>
              </w:rPr>
              <w:br/>
            </w:r>
            <w:r w:rsidRPr="00B70B0E">
              <w:rPr>
                <w:rFonts w:ascii="Segoe UI" w:hAnsi="Segoe UI" w:cs="Segoe UI"/>
                <w:color w:val="000000" w:themeColor="text1"/>
              </w:rPr>
              <w:t>newStudent = create Student(name, username, password)</w:t>
            </w:r>
            <w:r w:rsidR="00C30DD7" w:rsidRPr="00B70B0E">
              <w:rPr>
                <w:rFonts w:ascii="Segoe UI" w:hAnsi="Segoe UI" w:cs="Segoe UI"/>
              </w:rPr>
              <w:br/>
            </w:r>
            <w:r w:rsidRPr="00B70B0E">
              <w:rPr>
                <w:rFonts w:ascii="Segoe UI" w:hAnsi="Segoe UI" w:cs="Segoe UI"/>
                <w:color w:val="000000" w:themeColor="text1"/>
              </w:rPr>
              <w:t>DatabaseFacade.saveStudent(newStudent)</w:t>
            </w:r>
          </w:p>
        </w:tc>
        <w:tc>
          <w:tcPr>
            <w:tcW w:w="0" w:type="auto"/>
            <w:shd w:val="clear" w:color="auto" w:fill="FFFFFF" w:themeFill="background1"/>
            <w:vAlign w:val="center"/>
            <w:hideMark/>
          </w:tcPr>
          <w:p w14:paraId="45666F9B" w14:textId="77777777" w:rsidR="00C30DD7" w:rsidRPr="00B70B0E" w:rsidRDefault="00C30DD7">
            <w:pPr>
              <w:spacing w:after="240"/>
              <w:rPr>
                <w:rFonts w:ascii="Segoe UI" w:hAnsi="Segoe UI" w:cs="Segoe UI"/>
                <w:color w:val="000000" w:themeColor="text1"/>
                <w:sz w:val="20"/>
                <w:szCs w:val="20"/>
              </w:rPr>
            </w:pPr>
          </w:p>
        </w:tc>
      </w:tr>
      <w:tr w:rsidR="00C30DD7" w:rsidRPr="00B70B0E" w14:paraId="21D46D0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BF4AF"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loadStudent(username)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6BCF5"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1EBE59D" w14:textId="77777777" w:rsidR="00C30DD7" w:rsidRPr="00B70B0E" w:rsidRDefault="00C30DD7">
            <w:pPr>
              <w:spacing w:after="240"/>
              <w:rPr>
                <w:rFonts w:ascii="Segoe UI" w:hAnsi="Segoe UI" w:cs="Segoe UI"/>
                <w:color w:val="000000" w:themeColor="text1"/>
                <w:sz w:val="20"/>
                <w:szCs w:val="20"/>
              </w:rPr>
            </w:pPr>
          </w:p>
        </w:tc>
      </w:tr>
      <w:tr w:rsidR="00C30DD7" w:rsidRPr="00B70B0E" w14:paraId="34757CE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D66CFAC"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39F38C"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Retrieves a student by username from the Database Facade and returns that student object </w:t>
            </w:r>
            <w:r w:rsidR="00C30DD7" w:rsidRPr="00B70B0E">
              <w:rPr>
                <w:rFonts w:ascii="Segoe UI" w:hAnsi="Segoe UI" w:cs="Segoe UI"/>
              </w:rPr>
              <w:br/>
            </w:r>
            <w:r w:rsidRPr="00B70B0E">
              <w:rPr>
                <w:rFonts w:ascii="Segoe UI" w:hAnsi="Segoe UI" w:cs="Segoe UI"/>
                <w:color w:val="000000" w:themeColor="text1"/>
              </w:rPr>
              <w:t xml:space="preserve">Parameters: </w:t>
            </w:r>
            <w:r w:rsidR="00C30DD7" w:rsidRPr="00B70B0E">
              <w:rPr>
                <w:rFonts w:ascii="Segoe UI" w:hAnsi="Segoe UI" w:cs="Segoe UI"/>
              </w:rPr>
              <w:br/>
            </w:r>
            <w:r w:rsidRPr="00B70B0E">
              <w:rPr>
                <w:rFonts w:ascii="Segoe UI" w:hAnsi="Segoe UI" w:cs="Segoe UI"/>
                <w:color w:val="000000" w:themeColor="text1"/>
              </w:rPr>
              <w:t>Username - A string with the username of the student</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Return:</w:t>
            </w:r>
            <w:r w:rsidR="00C30DD7" w:rsidRPr="00B70B0E">
              <w:rPr>
                <w:rFonts w:ascii="Segoe UI" w:hAnsi="Segoe UI" w:cs="Segoe UI"/>
              </w:rPr>
              <w:br/>
            </w:r>
            <w:r w:rsidRPr="00B70B0E">
              <w:rPr>
                <w:rFonts w:ascii="Segoe UI" w:hAnsi="Segoe UI" w:cs="Segoe UI"/>
                <w:color w:val="000000" w:themeColor="text1"/>
              </w:rPr>
              <w:t>A student object with the desired student to retrieve</w:t>
            </w:r>
          </w:p>
        </w:tc>
        <w:tc>
          <w:tcPr>
            <w:tcW w:w="0" w:type="auto"/>
            <w:shd w:val="clear" w:color="auto" w:fill="FFFFFF" w:themeFill="background1"/>
            <w:vAlign w:val="center"/>
            <w:hideMark/>
          </w:tcPr>
          <w:p w14:paraId="7640F149" w14:textId="77777777" w:rsidR="00C30DD7" w:rsidRPr="00B70B0E" w:rsidRDefault="00C30DD7">
            <w:pPr>
              <w:spacing w:after="240"/>
              <w:rPr>
                <w:rFonts w:ascii="Segoe UI" w:hAnsi="Segoe UI" w:cs="Segoe UI"/>
                <w:color w:val="000000" w:themeColor="text1"/>
                <w:sz w:val="20"/>
                <w:szCs w:val="20"/>
              </w:rPr>
            </w:pPr>
          </w:p>
        </w:tc>
      </w:tr>
      <w:tr w:rsidR="00C30DD7" w:rsidRPr="00B70B0E" w14:paraId="5C8C20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A45554E"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64B54"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4DE4C5FC" w14:textId="77777777" w:rsidR="00C30DD7" w:rsidRPr="00B70B0E" w:rsidRDefault="00C30DD7">
            <w:pPr>
              <w:spacing w:after="240"/>
              <w:rPr>
                <w:rFonts w:ascii="Segoe UI" w:hAnsi="Segoe UI" w:cs="Segoe UI"/>
                <w:color w:val="000000" w:themeColor="text1"/>
                <w:sz w:val="20"/>
                <w:szCs w:val="20"/>
              </w:rPr>
            </w:pPr>
          </w:p>
        </w:tc>
      </w:tr>
      <w:tr w:rsidR="00C30DD7" w:rsidRPr="00B70B0E" w14:paraId="24F6E55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6D1352E"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F1C781"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tempStudent = DatabaseFacade.loadStudent(username)</w:t>
            </w:r>
            <w:r w:rsidR="00C30DD7" w:rsidRPr="00B70B0E">
              <w:rPr>
                <w:rFonts w:ascii="Segoe UI" w:hAnsi="Segoe UI" w:cs="Segoe UI"/>
              </w:rPr>
              <w:br/>
            </w:r>
            <w:r w:rsidRPr="00B70B0E">
              <w:rPr>
                <w:rFonts w:ascii="Segoe UI" w:hAnsi="Segoe UI" w:cs="Segoe UI"/>
                <w:color w:val="000000" w:themeColor="text1"/>
              </w:rPr>
              <w:t xml:space="preserve">RETURN tempStudent </w:t>
            </w:r>
          </w:p>
        </w:tc>
        <w:tc>
          <w:tcPr>
            <w:tcW w:w="0" w:type="auto"/>
            <w:shd w:val="clear" w:color="auto" w:fill="FFFFFF" w:themeFill="background1"/>
            <w:vAlign w:val="center"/>
            <w:hideMark/>
          </w:tcPr>
          <w:p w14:paraId="307F76A2" w14:textId="77777777" w:rsidR="00C30DD7" w:rsidRPr="00B70B0E" w:rsidRDefault="00C30DD7">
            <w:pPr>
              <w:spacing w:after="240"/>
              <w:rPr>
                <w:rFonts w:ascii="Segoe UI" w:hAnsi="Segoe UI" w:cs="Segoe UI"/>
                <w:color w:val="000000" w:themeColor="text1"/>
                <w:sz w:val="20"/>
                <w:szCs w:val="20"/>
              </w:rPr>
            </w:pPr>
          </w:p>
        </w:tc>
      </w:tr>
      <w:tr w:rsidR="00C30DD7" w:rsidRPr="00B70B0E" w14:paraId="34B7197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A09B0"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updateUserNotifications(notificationToggle)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E263CE"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31B9885" w14:textId="77777777" w:rsidR="00C30DD7" w:rsidRPr="00B70B0E" w:rsidRDefault="00C30DD7">
            <w:pPr>
              <w:spacing w:after="240"/>
              <w:rPr>
                <w:rFonts w:ascii="Segoe UI" w:hAnsi="Segoe UI" w:cs="Segoe UI"/>
                <w:color w:val="000000" w:themeColor="text1"/>
                <w:sz w:val="20"/>
                <w:szCs w:val="20"/>
              </w:rPr>
            </w:pPr>
          </w:p>
        </w:tc>
      </w:tr>
      <w:tr w:rsidR="00C30DD7" w:rsidRPr="00B70B0E" w14:paraId="642AC1F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F59647D"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6C85C" w14:textId="77777777" w:rsidR="00C30DD7"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 xml:space="preserve">Toggles notifications on or off for the student. </w:t>
            </w:r>
            <w:r w:rsidR="00C30DD7" w:rsidRPr="00B70B0E">
              <w:rPr>
                <w:rFonts w:ascii="Segoe UI" w:hAnsi="Segoe UI" w:cs="Segoe UI"/>
              </w:rPr>
              <w:br/>
            </w:r>
            <w:r w:rsidRPr="00B70B0E">
              <w:rPr>
                <w:rFonts w:ascii="Segoe UI" w:hAnsi="Segoe UI" w:cs="Segoe UI"/>
                <w:color w:val="000000" w:themeColor="text1"/>
              </w:rPr>
              <w:t xml:space="preserve">Parameters: </w:t>
            </w:r>
            <w:r w:rsidR="00C30DD7" w:rsidRPr="00B70B0E">
              <w:rPr>
                <w:rFonts w:ascii="Segoe UI" w:hAnsi="Segoe UI" w:cs="Segoe UI"/>
              </w:rPr>
              <w:br/>
            </w:r>
            <w:r w:rsidRPr="00B70B0E">
              <w:rPr>
                <w:rFonts w:ascii="Segoe UI" w:hAnsi="Segoe UI" w:cs="Segoe UI"/>
                <w:color w:val="000000" w:themeColor="text1"/>
              </w:rPr>
              <w:t>notificationToggle - A boolean with on or off state for notifications</w:t>
            </w:r>
          </w:p>
          <w:p w14:paraId="53710353" w14:textId="54520FDF" w:rsidR="00AD333B"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Return: None</w:t>
            </w:r>
          </w:p>
        </w:tc>
        <w:tc>
          <w:tcPr>
            <w:tcW w:w="0" w:type="auto"/>
            <w:shd w:val="clear" w:color="auto" w:fill="FFFFFF" w:themeFill="background1"/>
            <w:vAlign w:val="center"/>
            <w:hideMark/>
          </w:tcPr>
          <w:p w14:paraId="319960FE" w14:textId="77777777" w:rsidR="00C30DD7" w:rsidRPr="00B70B0E" w:rsidRDefault="00C30DD7">
            <w:pPr>
              <w:spacing w:after="240"/>
              <w:rPr>
                <w:rFonts w:ascii="Segoe UI" w:hAnsi="Segoe UI" w:cs="Segoe UI"/>
                <w:color w:val="000000" w:themeColor="text1"/>
                <w:sz w:val="20"/>
                <w:szCs w:val="20"/>
              </w:rPr>
            </w:pPr>
          </w:p>
        </w:tc>
      </w:tr>
      <w:tr w:rsidR="00C30DD7" w:rsidRPr="00B70B0E" w14:paraId="5639483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5F3A4D"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C908F"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4352B011" w14:textId="77777777" w:rsidR="00C30DD7" w:rsidRPr="00B70B0E" w:rsidRDefault="00C30DD7">
            <w:pPr>
              <w:spacing w:after="240"/>
              <w:rPr>
                <w:rFonts w:ascii="Segoe UI" w:hAnsi="Segoe UI" w:cs="Segoe UI"/>
                <w:color w:val="000000" w:themeColor="text1"/>
                <w:sz w:val="20"/>
                <w:szCs w:val="20"/>
              </w:rPr>
            </w:pPr>
          </w:p>
        </w:tc>
      </w:tr>
      <w:tr w:rsidR="00C30DD7" w:rsidRPr="00B70B0E" w14:paraId="75A737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E94C0EB"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9EE22"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currentStudent.notifications = notificationToggle</w:t>
            </w:r>
            <w:r w:rsidR="00C30DD7" w:rsidRPr="00B70B0E">
              <w:rPr>
                <w:rFonts w:ascii="Segoe UI" w:hAnsi="Segoe UI" w:cs="Segoe UI"/>
              </w:rPr>
              <w:br/>
            </w:r>
            <w:r w:rsidRPr="00B70B0E">
              <w:rPr>
                <w:rFonts w:ascii="Segoe UI" w:hAnsi="Segoe UI" w:cs="Segoe UI"/>
                <w:color w:val="000000" w:themeColor="text1"/>
              </w:rPr>
              <w:t>DatabaseFacade.modifyStudentInfo(currentStudent)</w:t>
            </w:r>
          </w:p>
        </w:tc>
        <w:tc>
          <w:tcPr>
            <w:tcW w:w="0" w:type="auto"/>
            <w:shd w:val="clear" w:color="auto" w:fill="FFFFFF" w:themeFill="background1"/>
            <w:vAlign w:val="center"/>
            <w:hideMark/>
          </w:tcPr>
          <w:p w14:paraId="06F16473" w14:textId="77777777" w:rsidR="00C30DD7" w:rsidRPr="00B70B0E" w:rsidRDefault="00C30DD7">
            <w:pPr>
              <w:spacing w:after="240"/>
              <w:rPr>
                <w:rFonts w:ascii="Segoe UI" w:hAnsi="Segoe UI" w:cs="Segoe UI"/>
                <w:color w:val="000000" w:themeColor="text1"/>
                <w:sz w:val="20"/>
                <w:szCs w:val="20"/>
              </w:rPr>
            </w:pPr>
          </w:p>
        </w:tc>
      </w:tr>
      <w:tr w:rsidR="00C30DD7" w:rsidRPr="00B70B0E" w14:paraId="1FF8BEF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19D9D1"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verifyEmail(Email)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5E27F"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578EE51F" w14:textId="77777777" w:rsidR="00C30DD7" w:rsidRPr="00B70B0E" w:rsidRDefault="00C30DD7">
            <w:pPr>
              <w:spacing w:after="240"/>
              <w:rPr>
                <w:rFonts w:ascii="Segoe UI" w:hAnsi="Segoe UI" w:cs="Segoe UI"/>
                <w:color w:val="000000" w:themeColor="text1"/>
                <w:sz w:val="20"/>
                <w:szCs w:val="20"/>
              </w:rPr>
            </w:pPr>
          </w:p>
        </w:tc>
      </w:tr>
      <w:tr w:rsidR="00C30DD7" w:rsidRPr="00B70B0E" w14:paraId="69DD1CF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4C1CD83"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F5E9A4" w14:textId="0521323D"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Verifies that the email address is associated with an account </w:t>
            </w:r>
            <w:r w:rsidR="00C30DD7" w:rsidRPr="00B70B0E">
              <w:rPr>
                <w:rFonts w:ascii="Segoe UI" w:hAnsi="Segoe UI" w:cs="Segoe UI"/>
              </w:rPr>
              <w:br/>
            </w:r>
            <w:r w:rsidRPr="00B70B0E">
              <w:rPr>
                <w:rFonts w:ascii="Segoe UI" w:hAnsi="Segoe UI" w:cs="Segoe UI"/>
                <w:color w:val="000000" w:themeColor="text1"/>
              </w:rPr>
              <w:t xml:space="preserve">Parameters: </w:t>
            </w:r>
            <w:r w:rsidR="00C30DD7" w:rsidRPr="00B70B0E">
              <w:rPr>
                <w:rFonts w:ascii="Segoe UI" w:hAnsi="Segoe UI" w:cs="Segoe UI"/>
              </w:rPr>
              <w:br/>
            </w:r>
            <w:r w:rsidRPr="00B70B0E">
              <w:rPr>
                <w:rFonts w:ascii="Segoe UI" w:hAnsi="Segoe UI" w:cs="Segoe UI"/>
                <w:color w:val="000000" w:themeColor="text1"/>
              </w:rPr>
              <w:t>Email - A string with the email of the student</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Return:</w:t>
            </w:r>
            <w:r w:rsidR="00C30DD7" w:rsidRPr="00B70B0E">
              <w:rPr>
                <w:rFonts w:ascii="Segoe UI" w:hAnsi="Segoe UI" w:cs="Segoe UI"/>
              </w:rPr>
              <w:br/>
            </w:r>
            <w:r w:rsidRPr="00B70B0E">
              <w:rPr>
                <w:rFonts w:ascii="Segoe UI" w:hAnsi="Segoe UI" w:cs="Segoe UI"/>
                <w:color w:val="000000" w:themeColor="text1"/>
              </w:rPr>
              <w:t>A Boolean if the email matches an existing student account</w:t>
            </w:r>
          </w:p>
        </w:tc>
        <w:tc>
          <w:tcPr>
            <w:tcW w:w="0" w:type="auto"/>
            <w:shd w:val="clear" w:color="auto" w:fill="FFFFFF" w:themeFill="background1"/>
            <w:vAlign w:val="center"/>
            <w:hideMark/>
          </w:tcPr>
          <w:p w14:paraId="2A110442" w14:textId="77777777" w:rsidR="00C30DD7" w:rsidRPr="00B70B0E" w:rsidRDefault="00C30DD7">
            <w:pPr>
              <w:spacing w:after="240"/>
              <w:rPr>
                <w:rFonts w:ascii="Segoe UI" w:hAnsi="Segoe UI" w:cs="Segoe UI"/>
                <w:color w:val="000000" w:themeColor="text1"/>
                <w:sz w:val="20"/>
                <w:szCs w:val="20"/>
              </w:rPr>
            </w:pPr>
          </w:p>
        </w:tc>
      </w:tr>
      <w:tr w:rsidR="00C30DD7" w:rsidRPr="00B70B0E" w14:paraId="14EB30C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2ADD48C"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BFF95E"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7CCE644F" w14:textId="77777777" w:rsidR="00C30DD7" w:rsidRPr="00B70B0E" w:rsidRDefault="00C30DD7">
            <w:pPr>
              <w:spacing w:after="240"/>
              <w:rPr>
                <w:rFonts w:ascii="Segoe UI" w:hAnsi="Segoe UI" w:cs="Segoe UI"/>
                <w:color w:val="000000" w:themeColor="text1"/>
                <w:sz w:val="20"/>
                <w:szCs w:val="20"/>
              </w:rPr>
            </w:pPr>
          </w:p>
        </w:tc>
      </w:tr>
      <w:tr w:rsidR="00C30DD7" w:rsidRPr="00B70B0E" w14:paraId="5343355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B9E794"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F5EA95"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IF currentStudent.email == Email</w:t>
            </w:r>
            <w:r w:rsidR="00C30DD7" w:rsidRPr="00B70B0E">
              <w:rPr>
                <w:rFonts w:ascii="Segoe UI" w:hAnsi="Segoe UI" w:cs="Segoe UI"/>
              </w:rPr>
              <w:br/>
            </w:r>
            <w:r w:rsidRPr="00B70B0E">
              <w:rPr>
                <w:rFonts w:ascii="Segoe UI" w:hAnsi="Segoe UI" w:cs="Segoe UI"/>
                <w:color w:val="000000" w:themeColor="text1"/>
              </w:rPr>
              <w:t>   RETURN true</w:t>
            </w:r>
            <w:r w:rsidR="00C30DD7" w:rsidRPr="00B70B0E">
              <w:rPr>
                <w:rFonts w:ascii="Segoe UI" w:hAnsi="Segoe UI" w:cs="Segoe UI"/>
              </w:rPr>
              <w:br/>
            </w:r>
            <w:r w:rsidRPr="00B70B0E">
              <w:rPr>
                <w:rFonts w:ascii="Segoe UI" w:hAnsi="Segoe UI" w:cs="Segoe UI"/>
                <w:color w:val="000000" w:themeColor="text1"/>
              </w:rPr>
              <w:t>ELSE</w:t>
            </w:r>
            <w:r w:rsidR="00C30DD7" w:rsidRPr="00B70B0E">
              <w:rPr>
                <w:rFonts w:ascii="Segoe UI" w:hAnsi="Segoe UI" w:cs="Segoe UI"/>
              </w:rPr>
              <w:br/>
            </w:r>
            <w:r w:rsidRPr="00B70B0E">
              <w:rPr>
                <w:rFonts w:ascii="Segoe UI" w:hAnsi="Segoe UI" w:cs="Segoe UI"/>
                <w:color w:val="000000" w:themeColor="text1"/>
              </w:rPr>
              <w:t xml:space="preserve">   RETURN false </w:t>
            </w:r>
          </w:p>
        </w:tc>
        <w:tc>
          <w:tcPr>
            <w:tcW w:w="0" w:type="auto"/>
            <w:shd w:val="clear" w:color="auto" w:fill="FFFFFF" w:themeFill="background1"/>
            <w:vAlign w:val="center"/>
            <w:hideMark/>
          </w:tcPr>
          <w:p w14:paraId="183563D2" w14:textId="77777777" w:rsidR="00C30DD7" w:rsidRPr="00B70B0E" w:rsidRDefault="00C30DD7">
            <w:pPr>
              <w:spacing w:after="240"/>
              <w:rPr>
                <w:rFonts w:ascii="Segoe UI" w:hAnsi="Segoe UI" w:cs="Segoe UI"/>
                <w:color w:val="000000" w:themeColor="text1"/>
                <w:sz w:val="20"/>
                <w:szCs w:val="20"/>
              </w:rPr>
            </w:pPr>
          </w:p>
        </w:tc>
      </w:tr>
      <w:tr w:rsidR="00C30DD7" w:rsidRPr="00B70B0E" w14:paraId="2371303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26ACD"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setTimeZone(timeZone)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A821A6"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731FBBB6" w14:textId="77777777" w:rsidR="00C30DD7" w:rsidRPr="00B70B0E" w:rsidRDefault="00C30DD7">
            <w:pPr>
              <w:spacing w:after="240"/>
              <w:rPr>
                <w:rFonts w:ascii="Segoe UI" w:hAnsi="Segoe UI" w:cs="Segoe UI"/>
                <w:color w:val="000000" w:themeColor="text1"/>
                <w:sz w:val="20"/>
                <w:szCs w:val="20"/>
              </w:rPr>
            </w:pPr>
          </w:p>
        </w:tc>
      </w:tr>
      <w:tr w:rsidR="00C30DD7" w:rsidRPr="00B70B0E" w14:paraId="6007EF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53E554"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1B390"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Sets the student's time zone </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Parameters:</w:t>
            </w:r>
            <w:r w:rsidR="00C30DD7" w:rsidRPr="00B70B0E">
              <w:rPr>
                <w:rFonts w:ascii="Segoe UI" w:hAnsi="Segoe UI" w:cs="Segoe UI"/>
              </w:rPr>
              <w:br/>
            </w:r>
            <w:r w:rsidRPr="00B70B0E">
              <w:rPr>
                <w:rFonts w:ascii="Segoe UI" w:hAnsi="Segoe UI" w:cs="Segoe UI"/>
                <w:color w:val="000000" w:themeColor="text1"/>
              </w:rPr>
              <w:t xml:space="preserve">timeZone - A string representation of the timezone </w:t>
            </w:r>
          </w:p>
        </w:tc>
        <w:tc>
          <w:tcPr>
            <w:tcW w:w="0" w:type="auto"/>
            <w:shd w:val="clear" w:color="auto" w:fill="FFFFFF" w:themeFill="background1"/>
            <w:vAlign w:val="center"/>
            <w:hideMark/>
          </w:tcPr>
          <w:p w14:paraId="51A2724E" w14:textId="77777777" w:rsidR="00C30DD7" w:rsidRPr="00B70B0E" w:rsidRDefault="00C30DD7">
            <w:pPr>
              <w:spacing w:after="240"/>
              <w:rPr>
                <w:rFonts w:ascii="Segoe UI" w:hAnsi="Segoe UI" w:cs="Segoe UI"/>
                <w:color w:val="000000" w:themeColor="text1"/>
                <w:sz w:val="20"/>
                <w:szCs w:val="20"/>
              </w:rPr>
            </w:pPr>
          </w:p>
        </w:tc>
      </w:tr>
      <w:tr w:rsidR="00C30DD7" w:rsidRPr="00B70B0E" w14:paraId="0798AC8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B859BA7" w14:textId="77777777" w:rsidR="00C30DD7" w:rsidRPr="00B70B0E" w:rsidRDefault="00C30DD7">
            <w:pPr>
              <w:spacing w:after="240"/>
              <w:rPr>
                <w:rFonts w:ascii="Segoe UI" w:hAnsi="Segoe UI" w:cs="Segoe UI"/>
                <w:color w:val="000000" w:themeColor="text1"/>
                <w:sz w:val="24"/>
                <w:szCs w:val="24"/>
              </w:rPr>
            </w:pPr>
          </w:p>
        </w:tc>
        <w:tc>
          <w:tcPr>
            <w:tcW w:w="0" w:type="auto"/>
            <w:shd w:val="clear" w:color="auto" w:fill="F6F8FA"/>
            <w:vAlign w:val="center"/>
            <w:hideMark/>
          </w:tcPr>
          <w:p w14:paraId="3FB115A8" w14:textId="77777777" w:rsidR="00C30DD7" w:rsidRPr="00B70B0E" w:rsidRDefault="00C30DD7">
            <w:pPr>
              <w:spacing w:after="240"/>
              <w:rPr>
                <w:rFonts w:ascii="Segoe UI" w:hAnsi="Segoe UI" w:cs="Segoe UI"/>
                <w:color w:val="000000" w:themeColor="text1"/>
                <w:sz w:val="20"/>
                <w:szCs w:val="20"/>
              </w:rPr>
            </w:pPr>
          </w:p>
        </w:tc>
      </w:tr>
      <w:tr w:rsidR="00C30DD7" w:rsidRPr="00B70B0E" w14:paraId="424D56A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72787"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updatePassword(password)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43DA3"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r>
      <w:tr w:rsidR="00C30DD7" w:rsidRPr="00B70B0E" w14:paraId="46B7272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C02269A"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FA4EE"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Updates the student's password in the database </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lastRenderedPageBreak/>
              <w:t>Parameters:</w:t>
            </w:r>
            <w:r w:rsidR="00C30DD7" w:rsidRPr="00B70B0E">
              <w:rPr>
                <w:rFonts w:ascii="Segoe UI" w:hAnsi="Segoe UI" w:cs="Segoe UI"/>
              </w:rPr>
              <w:br/>
            </w:r>
            <w:r w:rsidRPr="00B70B0E">
              <w:rPr>
                <w:rFonts w:ascii="Segoe UI" w:hAnsi="Segoe UI" w:cs="Segoe UI"/>
                <w:color w:val="000000" w:themeColor="text1"/>
              </w:rPr>
              <w:t>password - A string with the student's password</w:t>
            </w:r>
          </w:p>
        </w:tc>
      </w:tr>
      <w:tr w:rsidR="00C30DD7" w:rsidRPr="00B70B0E" w14:paraId="29483EF6"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D099A"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updateUserInfo(UserInfo)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6304F"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r>
      <w:tr w:rsidR="00C30DD7" w:rsidRPr="00B70B0E" w14:paraId="710D4A82"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3A42B5F"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20CAB4"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Updates the current student with new user information </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Parameters:</w:t>
            </w:r>
            <w:r w:rsidR="00C30DD7" w:rsidRPr="00B70B0E">
              <w:rPr>
                <w:rFonts w:ascii="Segoe UI" w:hAnsi="Segoe UI" w:cs="Segoe UI"/>
              </w:rPr>
              <w:br/>
            </w:r>
            <w:r w:rsidRPr="00B70B0E">
              <w:rPr>
                <w:rFonts w:ascii="Segoe UI" w:hAnsi="Segoe UI" w:cs="Segoe UI"/>
                <w:color w:val="000000" w:themeColor="text1"/>
              </w:rPr>
              <w:t>UserInfo - A Student object with student information</w:t>
            </w:r>
          </w:p>
        </w:tc>
      </w:tr>
    </w:tbl>
    <w:p w14:paraId="0D1BDD4A" w14:textId="24138999" w:rsidR="00DD53F3" w:rsidRPr="00B70B0E" w:rsidRDefault="7CA12210" w:rsidP="7CA12210">
      <w:pPr>
        <w:pStyle w:val="Heading4"/>
        <w:rPr>
          <w:rFonts w:ascii="Segoe UI" w:hAnsi="Segoe UI" w:cs="Segoe UI"/>
          <w:b w:val="0"/>
          <w:color w:val="000000" w:themeColor="text1"/>
        </w:rPr>
      </w:pPr>
      <w:r w:rsidRPr="00B70B0E">
        <w:rPr>
          <w:rFonts w:ascii="Segoe UI" w:hAnsi="Segoe UI" w:cs="Segoe UI"/>
          <w:color w:val="000000" w:themeColor="text1"/>
        </w:rPr>
        <w:t>4.2.2.4 UI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2B5EBA" w:rsidRPr="00B70B0E" w14:paraId="3C0393B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051BAE" w14:textId="77777777" w:rsidR="00DD53F3"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UI Controller</w:t>
            </w:r>
          </w:p>
        </w:tc>
      </w:tr>
      <w:tr w:rsidR="002B5EBA" w:rsidRPr="00B70B0E" w14:paraId="05514E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F2B89" w14:textId="77777777" w:rsidR="00FD08D8"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Description: The UI controller class is responsible for controlling everything the users can interact with. When a user interacts with anything in the app a request is sent to the UI controller class which will organize the information and send it to the appropriate class to be manipulated.</w:t>
            </w:r>
          </w:p>
          <w:p w14:paraId="704795F8" w14:textId="12B965EC"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 If anything needs to be sent back for the user to view the UI controller class will receive the information and send it back to the UI layer to be displayed to the user. This class communicates with the database facade class</w:t>
            </w:r>
            <w:r w:rsidRPr="00B70B0E">
              <w:rPr>
                <w:rFonts w:ascii="Segoe UI" w:hAnsi="Segoe UI" w:cs="Segoe UI"/>
                <w:color w:val="000000" w:themeColor="text1"/>
                <w:lang w:eastAsia="ja-JP"/>
              </w:rPr>
              <w:t xml:space="preserve"> (</w:t>
            </w:r>
            <w:r w:rsidRPr="00B70B0E">
              <w:rPr>
                <w:rStyle w:val="Hyperlink"/>
                <w:rFonts w:ascii="Segoe UI" w:hAnsi="Segoe UI" w:cs="Segoe UI"/>
                <w:lang w:eastAsia="ja-JP"/>
              </w:rPr>
              <w:t>see 4.2.2.5</w:t>
            </w:r>
            <w:r w:rsidRPr="00B70B0E">
              <w:rPr>
                <w:rFonts w:ascii="Segoe UI" w:hAnsi="Segoe UI" w:cs="Segoe UI"/>
                <w:color w:val="000000" w:themeColor="text1"/>
                <w:lang w:eastAsia="ja-JP"/>
              </w:rPr>
              <w:t>)</w:t>
            </w:r>
            <w:r w:rsidRPr="00B70B0E">
              <w:rPr>
                <w:rFonts w:ascii="Segoe UI" w:hAnsi="Segoe UI" w:cs="Segoe UI"/>
                <w:color w:val="000000" w:themeColor="text1"/>
              </w:rPr>
              <w:t xml:space="preserve"> to verify user credentials, the I-Learn facade class</w:t>
            </w:r>
            <w:r w:rsidRPr="00B70B0E">
              <w:rPr>
                <w:rFonts w:ascii="Segoe UI" w:hAnsi="Segoe UI" w:cs="Segoe UI"/>
                <w:color w:val="000000" w:themeColor="text1"/>
                <w:lang w:eastAsia="ja-JP"/>
              </w:rPr>
              <w:t xml:space="preserve"> (</w:t>
            </w:r>
            <w:r w:rsidRPr="00B70B0E">
              <w:rPr>
                <w:rStyle w:val="Hyperlink"/>
                <w:rFonts w:ascii="Segoe UI" w:hAnsi="Segoe UI" w:cs="Segoe UI"/>
                <w:lang w:eastAsia="ja-JP"/>
              </w:rPr>
              <w:t>see 4.2.2.2</w:t>
            </w:r>
            <w:r w:rsidRPr="00B70B0E">
              <w:rPr>
                <w:rFonts w:ascii="Segoe UI" w:hAnsi="Segoe UI" w:cs="Segoe UI"/>
                <w:color w:val="000000" w:themeColor="text1"/>
                <w:lang w:eastAsia="ja-JP"/>
              </w:rPr>
              <w:t>)</w:t>
            </w:r>
            <w:r w:rsidRPr="00B70B0E">
              <w:rPr>
                <w:rFonts w:ascii="Segoe UI" w:hAnsi="Segoe UI" w:cs="Segoe UI"/>
                <w:color w:val="000000" w:themeColor="text1"/>
              </w:rPr>
              <w:t xml:space="preserve"> to retrieve assignment information, the student controller class </w:t>
            </w:r>
            <w:r w:rsidRPr="00B70B0E">
              <w:rPr>
                <w:rFonts w:ascii="Segoe UI" w:hAnsi="Segoe UI" w:cs="Segoe UI"/>
                <w:color w:val="000000" w:themeColor="text1"/>
                <w:lang w:eastAsia="ja-JP"/>
              </w:rPr>
              <w:t>(</w:t>
            </w:r>
            <w:r w:rsidRPr="00B70B0E">
              <w:rPr>
                <w:rStyle w:val="Hyperlink"/>
                <w:rFonts w:ascii="Segoe UI" w:hAnsi="Segoe UI" w:cs="Segoe UI"/>
                <w:lang w:eastAsia="ja-JP"/>
              </w:rPr>
              <w:t>see 4.2.2.3</w:t>
            </w:r>
            <w:r w:rsidRPr="00B70B0E">
              <w:rPr>
                <w:rFonts w:ascii="Segoe UI" w:hAnsi="Segoe UI" w:cs="Segoe UI"/>
                <w:color w:val="000000" w:themeColor="text1"/>
                <w:lang w:eastAsia="ja-JP"/>
              </w:rPr>
              <w:t>)</w:t>
            </w:r>
            <w:r w:rsidRPr="00B70B0E">
              <w:rPr>
                <w:rFonts w:ascii="Segoe UI" w:hAnsi="Segoe UI" w:cs="Segoe UI"/>
                <w:color w:val="000000" w:themeColor="text1"/>
              </w:rPr>
              <w:t xml:space="preserve"> to retrieve information about the current user, and the calendar item controller class to retrieve and update information about the user’s calendar.</w:t>
            </w:r>
            <w:hyperlink w:anchor="_4.2.2.5_Database_Facade" w:history="1"/>
            <w:hyperlink w:anchor="_4.2.2.2_I-Learn_Facade" w:history="1"/>
            <w:hyperlink w:anchor="_4.2.2.3_Student_Controller" w:history="1"/>
          </w:p>
        </w:tc>
      </w:tr>
    </w:tbl>
    <w:p w14:paraId="1B384EFB" w14:textId="77777777" w:rsidR="00DD53F3" w:rsidRPr="00B70B0E" w:rsidRDefault="00DD53F3" w:rsidP="00DD53F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25"/>
        <w:gridCol w:w="10359"/>
        <w:gridCol w:w="36"/>
      </w:tblGrid>
      <w:tr w:rsidR="002B5EBA" w:rsidRPr="00B70B0E" w14:paraId="6C40D9DF"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ABD10"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3EC67"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2B5EBA" w:rsidRPr="00B70B0E" w14:paraId="375D605C"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33188"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FE91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current event being viewed by the user.</w:t>
            </w:r>
          </w:p>
        </w:tc>
      </w:tr>
      <w:tr w:rsidR="002B5EBA" w:rsidRPr="00B70B0E" w14:paraId="0C6E69A2"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4676D3"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searchQuery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49487A"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search information that was entered by the user into the search bar.</w:t>
            </w:r>
          </w:p>
        </w:tc>
      </w:tr>
      <w:tr w:rsidR="002B5EBA" w:rsidRPr="00B70B0E" w14:paraId="2189B57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7225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CA60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I-Learn Facade class that is used to pull data from the BYU-I I-Learn system.</w:t>
            </w:r>
          </w:p>
        </w:tc>
      </w:tr>
      <w:tr w:rsidR="002B5EBA" w:rsidRPr="00B70B0E" w14:paraId="2709167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3175B"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A3CD56"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Database Facade class that is used to store and retrieve data from the account database.</w:t>
            </w:r>
          </w:p>
        </w:tc>
      </w:tr>
      <w:tr w:rsidR="002B5EBA" w:rsidRPr="00B70B0E" w14:paraId="6CD7B89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F8BE1"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Class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60201"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university course that the user’s assignment was assigned from.</w:t>
            </w:r>
          </w:p>
        </w:tc>
      </w:tr>
      <w:tr w:rsidR="002B5EBA" w:rsidRPr="00B70B0E" w14:paraId="2AB24D0E"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D1614F"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View</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8ECF45"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web app page that displays the user's calendar.</w:t>
            </w:r>
          </w:p>
        </w:tc>
      </w:tr>
      <w:tr w:rsidR="002B5EBA" w:rsidRPr="00B70B0E" w14:paraId="5402E149"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2D467"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I-Learn 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B1D61"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unique username and password that the user has already established with their university to login to the I-Learn application.</w:t>
            </w:r>
          </w:p>
        </w:tc>
      </w:tr>
      <w:tr w:rsidR="002B5EBA" w:rsidRPr="00B70B0E" w14:paraId="15B9F1E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899F90"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BB1C52" w14:textId="77777777" w:rsidR="00DD53F3" w:rsidRPr="00B70B0E" w:rsidRDefault="00DD53F3">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6C3A5ACA" w14:textId="77777777" w:rsidR="00DD53F3" w:rsidRPr="00B70B0E" w:rsidRDefault="00DD53F3">
            <w:pPr>
              <w:spacing w:after="240"/>
              <w:rPr>
                <w:rFonts w:ascii="Segoe UI" w:hAnsi="Segoe UI" w:cs="Segoe UI"/>
                <w:color w:val="000000" w:themeColor="text1"/>
              </w:rPr>
            </w:pPr>
          </w:p>
        </w:tc>
      </w:tr>
      <w:tr w:rsidR="002B5EBA" w:rsidRPr="00B70B0E" w14:paraId="09112A52"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19112"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openCalendar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71FD5"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87CDC03" w14:textId="77777777" w:rsidR="00DD53F3" w:rsidRPr="00B70B0E" w:rsidRDefault="00DD53F3">
            <w:pPr>
              <w:spacing w:after="240"/>
              <w:rPr>
                <w:rFonts w:ascii="Segoe UI" w:hAnsi="Segoe UI" w:cs="Segoe UI"/>
                <w:color w:val="000000" w:themeColor="text1"/>
              </w:rPr>
            </w:pPr>
          </w:p>
        </w:tc>
      </w:tr>
      <w:tr w:rsidR="002B5EBA" w:rsidRPr="00B70B0E" w14:paraId="4D8D3DCA"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2914D59"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14D10"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Allows the application to have a functioning calendar. When the Calendar button is selected in the menu open the calendar view. The default view shows the current month.</w:t>
            </w:r>
            <w:r w:rsidR="00DD53F3" w:rsidRPr="00B70B0E">
              <w:rPr>
                <w:rFonts w:ascii="Segoe UI" w:hAnsi="Segoe UI" w:cs="Segoe UI"/>
              </w:rPr>
              <w:br/>
            </w:r>
            <w:r w:rsidRPr="00B70B0E">
              <w:rPr>
                <w:rFonts w:ascii="Segoe UI" w:hAnsi="Segoe UI" w:cs="Segoe UI"/>
                <w:color w:val="000000" w:themeColor="text1"/>
              </w:rPr>
              <w:t>Parameters:</w:t>
            </w:r>
            <w:r w:rsidR="00DD53F3" w:rsidRPr="00B70B0E">
              <w:rPr>
                <w:rFonts w:ascii="Segoe UI" w:hAnsi="Segoe UI" w:cs="Segoe UI"/>
              </w:rPr>
              <w:br/>
            </w:r>
            <w:r w:rsidRPr="00B70B0E">
              <w:rPr>
                <w:rFonts w:ascii="Segoe UI" w:hAnsi="Segoe UI" w:cs="Segoe UI"/>
                <w:color w:val="000000" w:themeColor="text1"/>
              </w:rPr>
              <w:t>Filters - the calendar filters previously selected by the user.</w:t>
            </w:r>
          </w:p>
        </w:tc>
        <w:tc>
          <w:tcPr>
            <w:tcW w:w="0" w:type="auto"/>
            <w:shd w:val="clear" w:color="auto" w:fill="FFFFFF" w:themeFill="background1"/>
            <w:vAlign w:val="center"/>
            <w:hideMark/>
          </w:tcPr>
          <w:p w14:paraId="090630DD" w14:textId="77777777" w:rsidR="00DD53F3" w:rsidRPr="00B70B0E" w:rsidRDefault="00DD53F3">
            <w:pPr>
              <w:spacing w:after="240"/>
              <w:rPr>
                <w:rFonts w:ascii="Segoe UI" w:hAnsi="Segoe UI" w:cs="Segoe UI"/>
                <w:color w:val="000000" w:themeColor="text1"/>
              </w:rPr>
            </w:pPr>
          </w:p>
        </w:tc>
      </w:tr>
      <w:tr w:rsidR="002B5EBA" w:rsidRPr="00B70B0E" w14:paraId="48AFDD5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E884E5E"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339C7"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5E3C41A9" w14:textId="77777777" w:rsidR="00DD53F3" w:rsidRPr="00B70B0E" w:rsidRDefault="00DD53F3">
            <w:pPr>
              <w:spacing w:after="240"/>
              <w:rPr>
                <w:rFonts w:ascii="Segoe UI" w:hAnsi="Segoe UI" w:cs="Segoe UI"/>
                <w:color w:val="000000" w:themeColor="text1"/>
              </w:rPr>
            </w:pPr>
          </w:p>
        </w:tc>
      </w:tr>
      <w:tr w:rsidR="002B5EBA" w:rsidRPr="00B70B0E" w14:paraId="51ED14C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CB307E"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01C1B"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getEvents(filters)</w:t>
            </w:r>
            <w:r w:rsidR="00DD53F3" w:rsidRPr="00B70B0E">
              <w:rPr>
                <w:rFonts w:ascii="Segoe UI" w:hAnsi="Segoe UI" w:cs="Segoe UI"/>
              </w:rPr>
              <w:br/>
            </w:r>
            <w:r w:rsidRPr="00B70B0E">
              <w:rPr>
                <w:rFonts w:ascii="Segoe UI" w:hAnsi="Segoe UI" w:cs="Segoe UI"/>
                <w:color w:val="000000" w:themeColor="text1"/>
              </w:rPr>
              <w:lastRenderedPageBreak/>
              <w:t xml:space="preserve">Return databaseQuery(filters) </w:t>
            </w:r>
          </w:p>
        </w:tc>
        <w:tc>
          <w:tcPr>
            <w:tcW w:w="0" w:type="auto"/>
            <w:shd w:val="clear" w:color="auto" w:fill="FFFFFF" w:themeFill="background1"/>
            <w:vAlign w:val="center"/>
            <w:hideMark/>
          </w:tcPr>
          <w:p w14:paraId="6012F27A" w14:textId="77777777" w:rsidR="00DD53F3" w:rsidRPr="00B70B0E" w:rsidRDefault="00DD53F3">
            <w:pPr>
              <w:spacing w:after="240"/>
              <w:rPr>
                <w:rFonts w:ascii="Segoe UI" w:hAnsi="Segoe UI" w:cs="Segoe UI"/>
                <w:color w:val="000000" w:themeColor="text1"/>
              </w:rPr>
            </w:pPr>
          </w:p>
        </w:tc>
      </w:tr>
      <w:tr w:rsidR="002B5EBA" w:rsidRPr="00B70B0E" w14:paraId="4EA07A9B"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2E3B2"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viewEvent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5EF7F"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0E6187B9" w14:textId="77777777" w:rsidR="00DD53F3" w:rsidRPr="00B70B0E" w:rsidRDefault="00DD53F3">
            <w:pPr>
              <w:spacing w:after="240"/>
              <w:rPr>
                <w:rFonts w:ascii="Segoe UI" w:hAnsi="Segoe UI" w:cs="Segoe UI"/>
                <w:color w:val="000000" w:themeColor="text1"/>
              </w:rPr>
            </w:pPr>
          </w:p>
        </w:tc>
      </w:tr>
      <w:tr w:rsidR="002B5EBA" w:rsidRPr="00B70B0E" w14:paraId="195E3CF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8C6133"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79DA0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Allows the user to have and view events. When an event is clicked on in the Calendar a page is brought up that gives the event details.</w:t>
            </w:r>
            <w:r w:rsidR="00DD53F3" w:rsidRPr="00B70B0E">
              <w:rPr>
                <w:rFonts w:ascii="Segoe UI" w:hAnsi="Segoe UI" w:cs="Segoe UI"/>
              </w:rPr>
              <w:br/>
            </w:r>
            <w:r w:rsidRPr="00B70B0E">
              <w:rPr>
                <w:rFonts w:ascii="Segoe UI" w:hAnsi="Segoe UI" w:cs="Segoe UI"/>
                <w:color w:val="000000" w:themeColor="text1"/>
              </w:rPr>
              <w:t>Parameters:</w:t>
            </w:r>
            <w:r w:rsidR="00DD53F3" w:rsidRPr="00B70B0E">
              <w:rPr>
                <w:rFonts w:ascii="Segoe UI" w:hAnsi="Segoe UI" w:cs="Segoe UI"/>
              </w:rPr>
              <w:br/>
            </w:r>
            <w:r w:rsidRPr="00B70B0E">
              <w:rPr>
                <w:rFonts w:ascii="Segoe UI" w:hAnsi="Segoe UI" w:cs="Segoe UI"/>
                <w:color w:val="000000" w:themeColor="text1"/>
              </w:rPr>
              <w:t>eventId - the ID for the event that was selected by the user.</w:t>
            </w:r>
            <w:r w:rsidR="00DD53F3" w:rsidRPr="00B70B0E">
              <w:rPr>
                <w:rFonts w:ascii="Segoe UI" w:hAnsi="Segoe UI" w:cs="Segoe UI"/>
              </w:rPr>
              <w:br/>
            </w:r>
            <w:r w:rsidRPr="00B70B0E">
              <w:rPr>
                <w:rFonts w:ascii="Segoe UI" w:hAnsi="Segoe UI" w:cs="Segoe UI"/>
                <w:color w:val="000000" w:themeColor="text1"/>
              </w:rPr>
              <w:t>Return:</w:t>
            </w:r>
            <w:r w:rsidR="00DD53F3" w:rsidRPr="00B70B0E">
              <w:rPr>
                <w:rFonts w:ascii="Segoe UI" w:hAnsi="Segoe UI" w:cs="Segoe UI"/>
              </w:rPr>
              <w:br/>
            </w:r>
            <w:r w:rsidRPr="00B70B0E">
              <w:rPr>
                <w:rFonts w:ascii="Segoe UI" w:hAnsi="Segoe UI" w:cs="Segoe UI"/>
                <w:color w:val="000000" w:themeColor="text1"/>
              </w:rPr>
              <w:t>An event from the event class to be displayed</w:t>
            </w:r>
          </w:p>
        </w:tc>
        <w:tc>
          <w:tcPr>
            <w:tcW w:w="0" w:type="auto"/>
            <w:shd w:val="clear" w:color="auto" w:fill="FFFFFF" w:themeFill="background1"/>
            <w:vAlign w:val="center"/>
            <w:hideMark/>
          </w:tcPr>
          <w:p w14:paraId="16AD81EE" w14:textId="77777777" w:rsidR="00DD53F3" w:rsidRPr="00B70B0E" w:rsidRDefault="00DD53F3">
            <w:pPr>
              <w:spacing w:after="240"/>
              <w:rPr>
                <w:rFonts w:ascii="Segoe UI" w:hAnsi="Segoe UI" w:cs="Segoe UI"/>
                <w:color w:val="000000" w:themeColor="text1"/>
              </w:rPr>
            </w:pPr>
          </w:p>
        </w:tc>
      </w:tr>
      <w:tr w:rsidR="002B5EBA" w:rsidRPr="00B70B0E" w14:paraId="48EFB399"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5775E"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D12E5D"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1FEC57C4" w14:textId="77777777" w:rsidR="00DD53F3" w:rsidRPr="00B70B0E" w:rsidRDefault="00DD53F3">
            <w:pPr>
              <w:spacing w:after="240"/>
              <w:rPr>
                <w:rFonts w:ascii="Segoe UI" w:hAnsi="Segoe UI" w:cs="Segoe UI"/>
                <w:color w:val="000000" w:themeColor="text1"/>
              </w:rPr>
            </w:pPr>
          </w:p>
        </w:tc>
      </w:tr>
      <w:tr w:rsidR="002B5EBA" w:rsidRPr="00B70B0E" w14:paraId="034491E8"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EC9D3AB"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CA0DDB"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viewEvent(eventId)</w:t>
            </w:r>
            <w:r w:rsidR="00DD53F3" w:rsidRPr="00B70B0E">
              <w:rPr>
                <w:rFonts w:ascii="Segoe UI" w:hAnsi="Segoe UI" w:cs="Segoe UI"/>
              </w:rPr>
              <w:br/>
            </w:r>
            <w:r w:rsidRPr="00B70B0E">
              <w:rPr>
                <w:rFonts w:ascii="Segoe UI" w:hAnsi="Segoe UI" w:cs="Segoe UI"/>
                <w:color w:val="000000" w:themeColor="text1"/>
              </w:rPr>
              <w:t>return event FROM eventTable WHERE eventId = eventId</w:t>
            </w:r>
          </w:p>
        </w:tc>
        <w:tc>
          <w:tcPr>
            <w:tcW w:w="0" w:type="auto"/>
            <w:shd w:val="clear" w:color="auto" w:fill="FFFFFF" w:themeFill="background1"/>
            <w:vAlign w:val="center"/>
            <w:hideMark/>
          </w:tcPr>
          <w:p w14:paraId="55825004" w14:textId="77777777" w:rsidR="00DD53F3" w:rsidRPr="00B70B0E" w:rsidRDefault="00DD53F3">
            <w:pPr>
              <w:spacing w:after="240"/>
              <w:rPr>
                <w:rFonts w:ascii="Segoe UI" w:hAnsi="Segoe UI" w:cs="Segoe UI"/>
                <w:color w:val="000000" w:themeColor="text1"/>
              </w:rPr>
            </w:pPr>
          </w:p>
        </w:tc>
      </w:tr>
      <w:tr w:rsidR="002B5EBA" w:rsidRPr="00B70B0E" w14:paraId="02F0110E"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9E2CB2"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viewSelection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5AA71"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2B0892AF" w14:textId="77777777" w:rsidR="00DD53F3" w:rsidRPr="00B70B0E" w:rsidRDefault="00DD53F3">
            <w:pPr>
              <w:spacing w:after="240"/>
              <w:rPr>
                <w:rFonts w:ascii="Segoe UI" w:hAnsi="Segoe UI" w:cs="Segoe UI"/>
                <w:color w:val="000000" w:themeColor="text1"/>
              </w:rPr>
            </w:pPr>
          </w:p>
        </w:tc>
      </w:tr>
      <w:tr w:rsidR="002B5EBA" w:rsidRPr="00B70B0E" w14:paraId="3239A0A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CAF285"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A72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Lets the user view all of their events in a specific date range. After a range is selected by the user the event information for the events included in that range are displayed back to the user.</w:t>
            </w:r>
            <w:r w:rsidR="00DD53F3" w:rsidRPr="00B70B0E">
              <w:rPr>
                <w:rFonts w:ascii="Segoe UI" w:hAnsi="Segoe UI" w:cs="Segoe UI"/>
              </w:rPr>
              <w:br/>
            </w:r>
            <w:r w:rsidRPr="00B70B0E">
              <w:rPr>
                <w:rFonts w:ascii="Segoe UI" w:hAnsi="Segoe UI" w:cs="Segoe UI"/>
                <w:color w:val="000000" w:themeColor="text1"/>
              </w:rPr>
              <w:t>Parameters:</w:t>
            </w:r>
            <w:r w:rsidR="00DD53F3" w:rsidRPr="00B70B0E">
              <w:rPr>
                <w:rFonts w:ascii="Segoe UI" w:hAnsi="Segoe UI" w:cs="Segoe UI"/>
              </w:rPr>
              <w:br/>
            </w:r>
            <w:r w:rsidRPr="00B70B0E">
              <w:rPr>
                <w:rFonts w:ascii="Segoe UI" w:hAnsi="Segoe UI" w:cs="Segoe UI"/>
                <w:color w:val="000000" w:themeColor="text1"/>
              </w:rPr>
              <w:t>startDate - the date the user specifies to start listing events.</w:t>
            </w:r>
            <w:r w:rsidR="00DD53F3" w:rsidRPr="00B70B0E">
              <w:rPr>
                <w:rFonts w:ascii="Segoe UI" w:hAnsi="Segoe UI" w:cs="Segoe UI"/>
              </w:rPr>
              <w:br/>
            </w:r>
            <w:r w:rsidRPr="00B70B0E">
              <w:rPr>
                <w:rFonts w:ascii="Segoe UI" w:hAnsi="Segoe UI" w:cs="Segoe UI"/>
                <w:color w:val="000000" w:themeColor="text1"/>
              </w:rPr>
              <w:t>endDate - the date the user specifies to stop listing events.</w:t>
            </w:r>
            <w:r w:rsidR="00DD53F3" w:rsidRPr="00B70B0E">
              <w:rPr>
                <w:rFonts w:ascii="Segoe UI" w:hAnsi="Segoe UI" w:cs="Segoe UI"/>
              </w:rPr>
              <w:br/>
            </w:r>
            <w:r w:rsidRPr="00B70B0E">
              <w:rPr>
                <w:rFonts w:ascii="Segoe UI" w:hAnsi="Segoe UI" w:cs="Segoe UI"/>
                <w:color w:val="000000" w:themeColor="text1"/>
              </w:rPr>
              <w:t>class - the course the student is currently viewing.</w:t>
            </w:r>
            <w:r w:rsidR="00DD53F3" w:rsidRPr="00B70B0E">
              <w:rPr>
                <w:rFonts w:ascii="Segoe UI" w:hAnsi="Segoe UI" w:cs="Segoe UI"/>
              </w:rPr>
              <w:br/>
            </w:r>
            <w:r w:rsidRPr="00B70B0E">
              <w:rPr>
                <w:rFonts w:ascii="Segoe UI" w:hAnsi="Segoe UI" w:cs="Segoe UI"/>
                <w:color w:val="000000" w:themeColor="text1"/>
              </w:rPr>
              <w:t>Return:</w:t>
            </w:r>
            <w:r w:rsidR="00DD53F3" w:rsidRPr="00B70B0E">
              <w:rPr>
                <w:rFonts w:ascii="Segoe UI" w:hAnsi="Segoe UI" w:cs="Segoe UI"/>
              </w:rPr>
              <w:br/>
            </w:r>
            <w:r w:rsidRPr="00B70B0E">
              <w:rPr>
                <w:rFonts w:ascii="Segoe UI" w:hAnsi="Segoe UI" w:cs="Segoe UI"/>
                <w:color w:val="000000" w:themeColor="text1"/>
              </w:rPr>
              <w:t>Each event that falls within the specified range.</w:t>
            </w:r>
          </w:p>
        </w:tc>
        <w:tc>
          <w:tcPr>
            <w:tcW w:w="0" w:type="auto"/>
            <w:shd w:val="clear" w:color="auto" w:fill="FFFFFF" w:themeFill="background1"/>
            <w:vAlign w:val="center"/>
            <w:hideMark/>
          </w:tcPr>
          <w:p w14:paraId="12070438" w14:textId="77777777" w:rsidR="00DD53F3" w:rsidRPr="00B70B0E" w:rsidRDefault="00DD53F3">
            <w:pPr>
              <w:spacing w:after="240"/>
              <w:rPr>
                <w:rFonts w:ascii="Segoe UI" w:hAnsi="Segoe UI" w:cs="Segoe UI"/>
                <w:color w:val="000000" w:themeColor="text1"/>
              </w:rPr>
            </w:pPr>
          </w:p>
        </w:tc>
      </w:tr>
      <w:tr w:rsidR="002B5EBA" w:rsidRPr="00B70B0E" w14:paraId="0E7AD3E1"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D4E502"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25C5C"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717E1F11" w14:textId="77777777" w:rsidR="00DD53F3" w:rsidRPr="00B70B0E" w:rsidRDefault="00DD53F3">
            <w:pPr>
              <w:spacing w:after="240"/>
              <w:rPr>
                <w:rFonts w:ascii="Segoe UI" w:hAnsi="Segoe UI" w:cs="Segoe UI"/>
                <w:color w:val="000000" w:themeColor="text1"/>
              </w:rPr>
            </w:pPr>
          </w:p>
        </w:tc>
      </w:tr>
      <w:tr w:rsidR="002B5EBA" w:rsidRPr="00B70B0E" w14:paraId="21A66E3C"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91F063A"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3EAE58"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viewSelection(startDate, endDate, class)</w:t>
            </w:r>
            <w:r w:rsidR="00DD53F3" w:rsidRPr="00B70B0E">
              <w:rPr>
                <w:rFonts w:ascii="Segoe UI" w:hAnsi="Segoe UI" w:cs="Segoe UI"/>
              </w:rPr>
              <w:br/>
            </w:r>
            <w:r w:rsidRPr="00B70B0E">
              <w:rPr>
                <w:rFonts w:ascii="Segoe UI" w:hAnsi="Segoe UI" w:cs="Segoe UI"/>
                <w:color w:val="000000" w:themeColor="text1"/>
              </w:rPr>
              <w:t>If class has no data</w:t>
            </w:r>
            <w:r w:rsidR="00DD53F3" w:rsidRPr="00B70B0E">
              <w:rPr>
                <w:rFonts w:ascii="Segoe UI" w:hAnsi="Segoe UI" w:cs="Segoe UI"/>
              </w:rPr>
              <w:br/>
            </w:r>
            <w:r w:rsidRPr="00B70B0E">
              <w:rPr>
                <w:rFonts w:ascii="Segoe UI" w:hAnsi="Segoe UI" w:cs="Segoe UI"/>
                <w:color w:val="000000" w:themeColor="text1"/>
              </w:rPr>
              <w:t>return events FROM eventTable WHERE startDate = startDate AND endDate = endDate</w:t>
            </w:r>
            <w:r w:rsidR="00DD53F3" w:rsidRPr="00B70B0E">
              <w:rPr>
                <w:rFonts w:ascii="Segoe UI" w:hAnsi="Segoe UI" w:cs="Segoe UI"/>
              </w:rPr>
              <w:br/>
            </w:r>
            <w:r w:rsidRPr="00B70B0E">
              <w:rPr>
                <w:rFonts w:ascii="Segoe UI" w:hAnsi="Segoe UI" w:cs="Segoe UI"/>
                <w:color w:val="000000" w:themeColor="text1"/>
              </w:rPr>
              <w:t>If only one class</w:t>
            </w:r>
            <w:r w:rsidR="00DD53F3" w:rsidRPr="00B70B0E">
              <w:rPr>
                <w:rFonts w:ascii="Segoe UI" w:hAnsi="Segoe UI" w:cs="Segoe UI"/>
              </w:rPr>
              <w:br/>
            </w:r>
            <w:r w:rsidRPr="00B70B0E">
              <w:rPr>
                <w:rFonts w:ascii="Segoe UI" w:hAnsi="Segoe UI" w:cs="Segoe UI"/>
                <w:color w:val="000000" w:themeColor="text1"/>
              </w:rPr>
              <w:t>return events FROM eventTable WHERE startDate = startDate AND endDate = endDate AND class = class</w:t>
            </w:r>
            <w:r w:rsidR="00DD53F3" w:rsidRPr="00B70B0E">
              <w:rPr>
                <w:rFonts w:ascii="Segoe UI" w:hAnsi="Segoe UI" w:cs="Segoe UI"/>
              </w:rPr>
              <w:br/>
            </w:r>
            <w:r w:rsidRPr="00B70B0E">
              <w:rPr>
                <w:rFonts w:ascii="Segoe UI" w:hAnsi="Segoe UI" w:cs="Segoe UI"/>
                <w:color w:val="000000" w:themeColor="text1"/>
              </w:rPr>
              <w:t>else</w:t>
            </w:r>
            <w:r w:rsidR="00DD53F3" w:rsidRPr="00B70B0E">
              <w:rPr>
                <w:rFonts w:ascii="Segoe UI" w:hAnsi="Segoe UI" w:cs="Segoe UI"/>
              </w:rPr>
              <w:br/>
            </w:r>
            <w:r w:rsidRPr="00B70B0E">
              <w:rPr>
                <w:rFonts w:ascii="Segoe UI" w:hAnsi="Segoe UI" w:cs="Segoe UI"/>
                <w:color w:val="000000" w:themeColor="text1"/>
              </w:rPr>
              <w:t>return for each class in class</w:t>
            </w:r>
            <w:r w:rsidR="00DD53F3" w:rsidRPr="00B70B0E">
              <w:rPr>
                <w:rFonts w:ascii="Segoe UI" w:hAnsi="Segoe UI" w:cs="Segoe UI"/>
              </w:rPr>
              <w:br/>
            </w:r>
            <w:r w:rsidRPr="00B70B0E">
              <w:rPr>
                <w:rFonts w:ascii="Segoe UI" w:hAnsi="Segoe UI" w:cs="Segoe UI"/>
                <w:color w:val="000000" w:themeColor="text1"/>
              </w:rPr>
              <w:t>events FROM eventTable WHERE startDate = startDate AND endDate = endDate AND class = class</w:t>
            </w:r>
          </w:p>
        </w:tc>
        <w:tc>
          <w:tcPr>
            <w:tcW w:w="0" w:type="auto"/>
            <w:shd w:val="clear" w:color="auto" w:fill="FFFFFF" w:themeFill="background1"/>
            <w:vAlign w:val="center"/>
            <w:hideMark/>
          </w:tcPr>
          <w:p w14:paraId="3DB3468D" w14:textId="77777777" w:rsidR="00DD53F3" w:rsidRPr="00B70B0E" w:rsidRDefault="00DD53F3">
            <w:pPr>
              <w:spacing w:after="240"/>
              <w:rPr>
                <w:rFonts w:ascii="Segoe UI" w:hAnsi="Segoe UI" w:cs="Segoe UI"/>
                <w:color w:val="000000" w:themeColor="text1"/>
              </w:rPr>
            </w:pPr>
          </w:p>
        </w:tc>
      </w:tr>
      <w:tr w:rsidR="002B5EBA" w:rsidRPr="00B70B0E" w14:paraId="386FD4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CB6A2" w14:textId="4792C77D"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hAnsi="Segoe UI" w:cs="Segoe UI"/>
                <w:color w:val="000000" w:themeColor="text1"/>
                <w:lang w:eastAsia="ja-JP"/>
              </w:rPr>
              <w:t>Cr</w:t>
            </w:r>
            <w:r w:rsidRPr="00B70B0E">
              <w:rPr>
                <w:rFonts w:ascii="Segoe UI" w:eastAsia="Times New Roman" w:hAnsi="Segoe UI" w:cs="Segoe UI"/>
                <w:color w:val="000000" w:themeColor="text1"/>
              </w:rPr>
              <w:t>eateEvent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71F13"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26E4AE7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39E4FD"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877E"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create their own unique events. When the plus shaped button is selected on the bottom right of the calendar view it opens a form with different fields to be filled out by the user.</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eventId - the ID for the event that was selected by the user.</w:t>
            </w:r>
          </w:p>
        </w:tc>
      </w:tr>
      <w:tr w:rsidR="002B5EBA" w:rsidRPr="00B70B0E" w14:paraId="3D39E36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E06B05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83659"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55014BD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4BB0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18F87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createEvent(eventId)</w:t>
            </w:r>
            <w:r w:rsidR="00F62499" w:rsidRPr="00B70B0E">
              <w:rPr>
                <w:rFonts w:ascii="Segoe UI" w:hAnsi="Segoe UI" w:cs="Segoe UI"/>
              </w:rPr>
              <w:br/>
            </w:r>
            <w:r w:rsidRPr="00B70B0E">
              <w:rPr>
                <w:rFonts w:ascii="Segoe UI" w:eastAsia="Times New Roman" w:hAnsi="Segoe UI" w:cs="Segoe UI"/>
                <w:color w:val="000000" w:themeColor="text1"/>
              </w:rPr>
              <w:t>New Event = CalendarItemController.addEvent(EventId)</w:t>
            </w:r>
            <w:r w:rsidR="00F62499" w:rsidRPr="00B70B0E">
              <w:rPr>
                <w:rFonts w:ascii="Segoe UI" w:hAnsi="Segoe UI" w:cs="Segoe UI"/>
              </w:rPr>
              <w:br/>
            </w:r>
            <w:r w:rsidRPr="00B70B0E">
              <w:rPr>
                <w:rFonts w:ascii="Segoe UI" w:eastAsia="Times New Roman" w:hAnsi="Segoe UI" w:cs="Segoe UI"/>
                <w:color w:val="000000" w:themeColor="text1"/>
              </w:rPr>
              <w:t>return New Event</w:t>
            </w:r>
          </w:p>
        </w:tc>
      </w:tr>
      <w:tr w:rsidR="002B5EBA" w:rsidRPr="00B70B0E" w14:paraId="5AC8564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76A0C"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searchCalendar</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3C1A43"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2A12AB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A1D441"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5896E2"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method lets the user search their entire calendar for events and assignments. When the search button is selected the search query that is filled into the search bar is compared to the data stored in the database for that user. All matching events and assignments are displayed on the screen.</w:t>
            </w:r>
            <w:r w:rsidR="00F62499" w:rsidRPr="00B70B0E">
              <w:rPr>
                <w:rFonts w:ascii="Segoe UI" w:hAnsi="Segoe UI" w:cs="Segoe UI"/>
              </w:rPr>
              <w:br/>
            </w:r>
            <w:r w:rsidRPr="00B70B0E">
              <w:rPr>
                <w:rFonts w:ascii="Segoe UI" w:eastAsia="Times New Roman" w:hAnsi="Segoe UI" w:cs="Segoe UI"/>
                <w:color w:val="000000" w:themeColor="text1"/>
              </w:rPr>
              <w:lastRenderedPageBreak/>
              <w:t>Parameters:</w:t>
            </w:r>
            <w:r w:rsidR="00F62499" w:rsidRPr="00B70B0E">
              <w:rPr>
                <w:rFonts w:ascii="Segoe UI" w:hAnsi="Segoe UI" w:cs="Segoe UI"/>
              </w:rPr>
              <w:br/>
            </w:r>
            <w:r w:rsidRPr="00B70B0E">
              <w:rPr>
                <w:rFonts w:ascii="Segoe UI" w:eastAsia="Times New Roman" w:hAnsi="Segoe UI" w:cs="Segoe UI"/>
                <w:color w:val="000000" w:themeColor="text1"/>
              </w:rPr>
              <w:t>searchQuery - the text that was entered into the search bar.</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Each event that matches the search query.</w:t>
            </w:r>
          </w:p>
        </w:tc>
      </w:tr>
      <w:tr w:rsidR="002B5EBA" w:rsidRPr="00B70B0E" w14:paraId="386392E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BF003A0"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C7C88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2D71859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F071E1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AAD27"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searchCalendar(searchQuery)</w:t>
            </w:r>
            <w:r w:rsidR="00F62499" w:rsidRPr="00B70B0E">
              <w:rPr>
                <w:rFonts w:ascii="Segoe UI" w:hAnsi="Segoe UI" w:cs="Segoe UI"/>
              </w:rPr>
              <w:br/>
            </w:r>
            <w:r w:rsidRPr="00B70B0E">
              <w:rPr>
                <w:rFonts w:ascii="Segoe UI" w:eastAsia="Times New Roman" w:hAnsi="Segoe UI" w:cs="Segoe UI"/>
                <w:color w:val="000000" w:themeColor="text1"/>
              </w:rPr>
              <w:t xml:space="preserve">return events FROM eventTable WHERE eventName LIKE searchQuery OR eventDescription LIKE searchQuery </w:t>
            </w:r>
          </w:p>
        </w:tc>
      </w:tr>
      <w:tr w:rsidR="002B5EBA" w:rsidRPr="00B70B0E" w14:paraId="2B2DF41E"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FA6B5"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createAccount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B6352"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125B80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CFAE6A3"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6EB67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Lets the user create an account so they can save all of their personal information and come back to it later. When the user clicks create account the I-Learn login credentials are passed to the I-LearnFacade class which verifies if they are correct.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username - the user's username.</w:t>
            </w:r>
            <w:r w:rsidR="00F62499" w:rsidRPr="00B70B0E">
              <w:rPr>
                <w:rFonts w:ascii="Segoe UI" w:hAnsi="Segoe UI" w:cs="Segoe UI"/>
              </w:rPr>
              <w:br/>
            </w:r>
            <w:r w:rsidRPr="00B70B0E">
              <w:rPr>
                <w:rFonts w:ascii="Segoe UI" w:eastAsia="Times New Roman" w:hAnsi="Segoe UI" w:cs="Segoe UI"/>
                <w:color w:val="000000" w:themeColor="text1"/>
              </w:rPr>
              <w:t>password - the user's password.</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creating account was successful.</w:t>
            </w:r>
          </w:p>
        </w:tc>
      </w:tr>
      <w:tr w:rsidR="002B5EBA" w:rsidRPr="00B70B0E" w14:paraId="5AF1A29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E6779"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48225"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1ACB60E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F6D92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4F798"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createAccount(username, password) {</w:t>
            </w:r>
            <w:r w:rsidR="00F62499" w:rsidRPr="00B70B0E">
              <w:rPr>
                <w:rFonts w:ascii="Segoe UI" w:hAnsi="Segoe UI" w:cs="Segoe UI"/>
              </w:rPr>
              <w:br/>
            </w:r>
            <w:r w:rsidRPr="00B70B0E">
              <w:rPr>
                <w:rFonts w:ascii="Segoe UI" w:eastAsia="Times New Roman" w:hAnsi="Segoe UI" w:cs="Segoe UI"/>
                <w:color w:val="000000" w:themeColor="text1"/>
              </w:rPr>
              <w:t>If (verifyAccount(username, password)</w:t>
            </w:r>
            <w:r w:rsidR="00F62499" w:rsidRPr="00B70B0E">
              <w:rPr>
                <w:rFonts w:ascii="Segoe UI" w:hAnsi="Segoe UI" w:cs="Segoe UI"/>
              </w:rPr>
              <w:br/>
            </w:r>
            <w:r w:rsidRPr="00B70B0E">
              <w:rPr>
                <w:rFonts w:ascii="Segoe UI" w:eastAsia="Times New Roman" w:hAnsi="Segoe UI" w:cs="Segoe UI"/>
                <w:color w:val="000000" w:themeColor="text1"/>
              </w:rPr>
              <w:t xml:space="preserve">return true </w:t>
            </w:r>
          </w:p>
        </w:tc>
      </w:tr>
      <w:tr w:rsidR="002B5EBA" w:rsidRPr="00B70B0E" w14:paraId="6540198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26BB9"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login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FB42D6"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F2D3C0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1F5D2D"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67618"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log back into their account and view all of their personal assignments and calendar. When the user clicks login the login credentials are passed to the databaseFacade class which verifies if they are correct.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username - the user's username.</w:t>
            </w:r>
            <w:r w:rsidR="00F62499" w:rsidRPr="00B70B0E">
              <w:rPr>
                <w:rFonts w:ascii="Segoe UI" w:hAnsi="Segoe UI" w:cs="Segoe UI"/>
              </w:rPr>
              <w:br/>
            </w:r>
            <w:r w:rsidRPr="00B70B0E">
              <w:rPr>
                <w:rFonts w:ascii="Segoe UI" w:eastAsia="Times New Roman" w:hAnsi="Segoe UI" w:cs="Segoe UI"/>
                <w:color w:val="000000" w:themeColor="text1"/>
              </w:rPr>
              <w:t>password - the user's password.</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creating account was successful.</w:t>
            </w:r>
          </w:p>
        </w:tc>
      </w:tr>
      <w:tr w:rsidR="002B5EBA" w:rsidRPr="00B70B0E" w14:paraId="2B2EAED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564B30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60A1C"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5AC96BE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F61957"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6F107"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login(username, password) {</w:t>
            </w:r>
            <w:r w:rsidR="00F62499" w:rsidRPr="00B70B0E">
              <w:rPr>
                <w:rFonts w:ascii="Segoe UI" w:hAnsi="Segoe UI" w:cs="Segoe UI"/>
              </w:rPr>
              <w:br/>
            </w:r>
            <w:r w:rsidRPr="00B70B0E">
              <w:rPr>
                <w:rFonts w:ascii="Segoe UI" w:eastAsia="Times New Roman" w:hAnsi="Segoe UI" w:cs="Segoe UI"/>
                <w:color w:val="000000" w:themeColor="text1"/>
              </w:rPr>
              <w:t>If (verifyLogin(username, password)</w:t>
            </w:r>
            <w:r w:rsidR="00F62499" w:rsidRPr="00B70B0E">
              <w:rPr>
                <w:rFonts w:ascii="Segoe UI" w:hAnsi="Segoe UI" w:cs="Segoe UI"/>
              </w:rPr>
              <w:br/>
            </w:r>
            <w:r w:rsidRPr="00B70B0E">
              <w:rPr>
                <w:rFonts w:ascii="Segoe UI" w:eastAsia="Times New Roman" w:hAnsi="Segoe UI" w:cs="Segoe UI"/>
                <w:color w:val="000000" w:themeColor="text1"/>
              </w:rPr>
              <w:t xml:space="preserve">return true </w:t>
            </w:r>
          </w:p>
        </w:tc>
      </w:tr>
      <w:tr w:rsidR="002B5EBA" w:rsidRPr="00B70B0E" w14:paraId="6637B84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3CD534"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recoverPassword</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21C1"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305A2D94"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A6AEA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805FA"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recover a forgotten password. The request is sent to the database facade class which sends the user an email to the email address provided allowing them to retrieve their information.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email - the user's email.</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recovery was successful.</w:t>
            </w:r>
          </w:p>
        </w:tc>
      </w:tr>
      <w:tr w:rsidR="002B5EBA" w:rsidRPr="00B70B0E" w14:paraId="275DB89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34483"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recoverUsername</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7FC7A"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0D4C369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7EBA97"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C90EDF"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recover a username. The request is sent to the database facade class which sends the user an email to the email address provided allowing them to retrieve their information.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email - the user's email.</w:t>
            </w:r>
            <w:r w:rsidR="00F62499" w:rsidRPr="00B70B0E">
              <w:rPr>
                <w:rFonts w:ascii="Segoe UI" w:hAnsi="Segoe UI" w:cs="Segoe UI"/>
              </w:rPr>
              <w:br/>
            </w:r>
            <w:r w:rsidRPr="00B70B0E">
              <w:rPr>
                <w:rFonts w:ascii="Segoe UI" w:eastAsia="Times New Roman" w:hAnsi="Segoe UI" w:cs="Segoe UI"/>
                <w:color w:val="000000" w:themeColor="text1"/>
              </w:rPr>
              <w:lastRenderedPageBreak/>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recovery was successful.</w:t>
            </w:r>
          </w:p>
        </w:tc>
      </w:tr>
      <w:tr w:rsidR="002B5EBA" w:rsidRPr="00B70B0E" w14:paraId="1D0BAFB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6ED76"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createNotification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0A0F5"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3A1FBCC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461021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99AA1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method is necessary to send the user notifications about their upcoming due dates and events. The calendarController class will check periodically for upcoming due dates. When an assignment’s due date is close it will send the information to the createNotification function in the UI controller class which will generate a push notification.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assignment - an object of type Assignment that holds all of the information about the assignment that is due.</w:t>
            </w:r>
          </w:p>
        </w:tc>
      </w:tr>
      <w:tr w:rsidR="002B5EBA" w:rsidRPr="00B70B0E" w14:paraId="39EDF4EA"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99F89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E2414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4FA135FE"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8D9857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29CA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createNotification(Assignment assignment) { pushNotification(“Assignment: “ assignment.name “is due in 2 days.”) } </w:t>
            </w:r>
          </w:p>
        </w:tc>
      </w:tr>
      <w:tr w:rsidR="002B5EBA" w:rsidRPr="00B70B0E" w14:paraId="5D8834D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1445C"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addToDoAssignment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7DA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08DA8E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D612F5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63199E"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create their own entries to be added to the To-Do list. After the user clicks “Add To-Do Item” they are presented with a form to submit a custom entry in their To-Do list. Hitting submit will call this function which relays the information to the databaseFacade class where it will be stored in the database.</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customToDo - a toDo object that holds all of the information about a to-do list entry.</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adding the to-do list item was successful.</w:t>
            </w:r>
          </w:p>
        </w:tc>
      </w:tr>
      <w:tr w:rsidR="002B5EBA" w:rsidRPr="00B70B0E" w14:paraId="133B9BB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9A9980"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F8FC8"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73F97E02"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072F8"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D7919A"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addToDoAssignment(toDo customToDo) {</w:t>
            </w:r>
            <w:r w:rsidR="00F62499" w:rsidRPr="00B70B0E">
              <w:rPr>
                <w:rFonts w:ascii="Segoe UI" w:hAnsi="Segoe UI" w:cs="Segoe UI"/>
              </w:rPr>
              <w:br/>
            </w:r>
            <w:r w:rsidRPr="00B70B0E">
              <w:rPr>
                <w:rFonts w:ascii="Segoe UI" w:eastAsia="Times New Roman" w:hAnsi="Segoe UI" w:cs="Segoe UI"/>
                <w:color w:val="000000" w:themeColor="text1"/>
              </w:rPr>
              <w:t xml:space="preserve">if (INSERT INTO toDoList VALUES(customToDo)) </w:t>
            </w:r>
            <w:r w:rsidR="00F62499" w:rsidRPr="00B70B0E">
              <w:rPr>
                <w:rFonts w:ascii="Segoe UI" w:hAnsi="Segoe UI" w:cs="Segoe UI"/>
              </w:rPr>
              <w:br/>
            </w:r>
            <w:r w:rsidRPr="00B70B0E">
              <w:rPr>
                <w:rFonts w:ascii="Segoe UI" w:eastAsia="Times New Roman" w:hAnsi="Segoe UI" w:cs="Segoe UI"/>
                <w:color w:val="000000" w:themeColor="text1"/>
              </w:rPr>
              <w:t xml:space="preserve">return true } </w:t>
            </w:r>
          </w:p>
        </w:tc>
      </w:tr>
      <w:tr w:rsidR="002B5EBA" w:rsidRPr="00B70B0E" w14:paraId="2832BB68"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4145A"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removeToDoAssignment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DA3D4"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184E94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4C51E2"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EE216C"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Removes a user specified item from the To-Do list. After the user clicks “Remove To-Do Item” next to a To-Do list entry this function relays the information to the databaseFacade class where it will be removed from the database.</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toDo - a toDo object that holds all of the information about a to-do list entry.</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adding the to-do list item was successful.</w:t>
            </w:r>
          </w:p>
        </w:tc>
      </w:tr>
      <w:tr w:rsidR="002B5EBA" w:rsidRPr="00B70B0E" w14:paraId="4DB5E42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2F70A3C"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082C8"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66CB24F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FFBB63"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49669"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removeToDoAssignment(toDo toDo) { </w:t>
            </w:r>
            <w:r w:rsidR="00F62499" w:rsidRPr="00B70B0E">
              <w:rPr>
                <w:rFonts w:ascii="Segoe UI" w:hAnsi="Segoe UI" w:cs="Segoe UI"/>
              </w:rPr>
              <w:br/>
            </w:r>
            <w:r w:rsidRPr="00B70B0E">
              <w:rPr>
                <w:rFonts w:ascii="Segoe UI" w:eastAsia="Times New Roman" w:hAnsi="Segoe UI" w:cs="Segoe UI"/>
                <w:color w:val="000000" w:themeColor="text1"/>
              </w:rPr>
              <w:t xml:space="preserve">if REMOVE FROM toDoList VALUES(toDo) </w:t>
            </w:r>
            <w:r w:rsidR="00F62499" w:rsidRPr="00B70B0E">
              <w:rPr>
                <w:rFonts w:ascii="Segoe UI" w:hAnsi="Segoe UI" w:cs="Segoe UI"/>
              </w:rPr>
              <w:br/>
            </w:r>
            <w:r w:rsidRPr="00B70B0E">
              <w:rPr>
                <w:rFonts w:ascii="Segoe UI" w:eastAsia="Times New Roman" w:hAnsi="Segoe UI" w:cs="Segoe UI"/>
                <w:color w:val="000000" w:themeColor="text1"/>
              </w:rPr>
              <w:t xml:space="preserve">return true } </w:t>
            </w:r>
          </w:p>
        </w:tc>
      </w:tr>
      <w:tr w:rsidR="002B5EBA" w:rsidRPr="00B70B0E" w14:paraId="35209D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6FEDD"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get_Ilearn_Assignments</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C2EEB"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0B371EE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F48FC32"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FFD910"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import their assignments from I-Learn. Sends a request to the I-Learn facade class which retrieves the assignments and sends them to the Database Facade class to be stored.</w:t>
            </w:r>
          </w:p>
        </w:tc>
      </w:tr>
      <w:tr w:rsidR="002B5EBA" w:rsidRPr="00B70B0E" w14:paraId="33DF06A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9EA9F"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sendNotification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ABA03"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201FFB9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0E9DAB"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365A9" w14:textId="79D19851"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share a notification they have received with other users. To share the user clicks the share button when a notification is received and then specifies which users to share with. The UI Controller </w:t>
            </w:r>
            <w:r w:rsidRPr="00B70B0E">
              <w:rPr>
                <w:rFonts w:ascii="Segoe UI" w:eastAsia="Times New Roman" w:hAnsi="Segoe UI" w:cs="Segoe UI"/>
                <w:color w:val="000000" w:themeColor="text1"/>
              </w:rPr>
              <w:lastRenderedPageBreak/>
              <w:t>class sends this information to the other users and displays a confirmation message to the user.</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notification - the notification that will be sent to other user's.</w:t>
            </w:r>
            <w:r w:rsidR="00F62499" w:rsidRPr="00B70B0E">
              <w:rPr>
                <w:rFonts w:ascii="Segoe UI" w:hAnsi="Segoe UI" w:cs="Segoe UI"/>
              </w:rPr>
              <w:br/>
            </w:r>
            <w:r w:rsidRPr="00B70B0E">
              <w:rPr>
                <w:rFonts w:ascii="Segoe UI" w:eastAsia="Times New Roman" w:hAnsi="Segoe UI" w:cs="Segoe UI"/>
                <w:color w:val="000000" w:themeColor="text1"/>
              </w:rPr>
              <w:t>users - an array holding every user's ID that will receive the notification.</w:t>
            </w:r>
          </w:p>
        </w:tc>
      </w:tr>
      <w:tr w:rsidR="002B5EBA" w:rsidRPr="00B70B0E" w14:paraId="64BA4241"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60442C7"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7B1F"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7072B8A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88CAA5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6F35E1"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sendNotification(notification, users) { </w:t>
            </w:r>
            <w:r w:rsidR="00F62499" w:rsidRPr="00B70B0E">
              <w:rPr>
                <w:rFonts w:ascii="Segoe UI" w:hAnsi="Segoe UI" w:cs="Segoe UI"/>
              </w:rPr>
              <w:br/>
            </w:r>
            <w:r w:rsidRPr="00B70B0E">
              <w:rPr>
                <w:rFonts w:ascii="Segoe UI" w:eastAsia="Times New Roman" w:hAnsi="Segoe UI" w:cs="Segoe UI"/>
                <w:color w:val="000000" w:themeColor="text1"/>
              </w:rPr>
              <w:t xml:space="preserve">for each user { </w:t>
            </w:r>
            <w:r w:rsidR="00F62499" w:rsidRPr="00B70B0E">
              <w:rPr>
                <w:rFonts w:ascii="Segoe UI" w:hAnsi="Segoe UI" w:cs="Segoe UI"/>
              </w:rPr>
              <w:br/>
            </w:r>
            <w:r w:rsidRPr="00B70B0E">
              <w:rPr>
                <w:rFonts w:ascii="Segoe UI" w:eastAsia="Times New Roman" w:hAnsi="Segoe UI" w:cs="Segoe UI"/>
                <w:color w:val="000000" w:themeColor="text1"/>
              </w:rPr>
              <w:t xml:space="preserve">notification.send(user[i]) } } </w:t>
            </w:r>
          </w:p>
        </w:tc>
      </w:tr>
      <w:tr w:rsidR="002B5EBA" w:rsidRPr="00B70B0E" w14:paraId="47C6926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2B62E"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importCalendar</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B408E8"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7246737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7EB8FB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59449"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Enables the user to import a calendar from one of the supported calendar APIs. In the calendar settings the user selects import calendar and specifies which calendar they would like to import. The UI controller class sends this information to the Calendar Item Controller which makes the request to the Calendar Integration Facade. The user is then notified if the integration was successful or not.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apiName - the name of the API that hosts the specified calendar.</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adding the calendar was successful.</w:t>
            </w:r>
          </w:p>
        </w:tc>
      </w:tr>
      <w:tr w:rsidR="002B5EBA" w:rsidRPr="00B70B0E" w14:paraId="36984A7A"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83F86"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exportCalendar</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9C07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AB50F2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B6DF03B"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A5CCF8" w14:textId="60DE11BB"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Enables the user to export their calendar to one of the supported calendar APIs. In the calendar settings the user selects export calendar and specifies which calendar api they would like to export to. The UI controller class sends this information to the Calendar Item Controller which makes the request to the Calendar Integration Facade. The user is then notified if the export was successful or not.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apiName - the name of the API that will receive the user's calendar.</w:t>
            </w:r>
            <w:r w:rsidR="00F62499" w:rsidRPr="00B70B0E">
              <w:rPr>
                <w:rFonts w:ascii="Segoe UI" w:hAnsi="Segoe UI" w:cs="Segoe UI"/>
              </w:rPr>
              <w:br/>
            </w:r>
            <w:r w:rsidRPr="00B70B0E">
              <w:rPr>
                <w:rFonts w:ascii="Segoe UI" w:eastAsia="Times New Roman" w:hAnsi="Segoe UI" w:cs="Segoe UI"/>
                <w:color w:val="000000" w:themeColor="text1"/>
              </w:rPr>
              <w:lastRenderedPageBreak/>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exporting the calendar was successful.</w:t>
            </w:r>
          </w:p>
        </w:tc>
      </w:tr>
    </w:tbl>
    <w:p w14:paraId="4FC00A10" w14:textId="0661289D" w:rsidR="00F97914" w:rsidRPr="00B70B0E" w:rsidRDefault="00DD53F3">
      <w:pPr>
        <w:rPr>
          <w:rFonts w:ascii="Segoe UI" w:hAnsi="Segoe UI" w:cs="Segoe UI"/>
          <w:color w:val="000000" w:themeColor="text1"/>
        </w:rPr>
      </w:pPr>
      <w:r w:rsidRPr="00B70B0E">
        <w:rPr>
          <w:rFonts w:ascii="Segoe UI" w:hAnsi="Segoe UI" w:cs="Segoe UI"/>
          <w:color w:val="000000" w:themeColor="text1"/>
        </w:rPr>
        <w:lastRenderedPageBreak/>
        <w:t xml:space="preserve"> </w:t>
      </w:r>
    </w:p>
    <w:p w14:paraId="6BDFC5EE" w14:textId="0A3E6F0A" w:rsidR="00F62499" w:rsidRPr="00B70B0E" w:rsidRDefault="00F62499">
      <w:pPr>
        <w:rPr>
          <w:rFonts w:ascii="Segoe UI" w:eastAsia="Times New Roman" w:hAnsi="Segoe UI" w:cs="Segoe UI"/>
          <w:b/>
          <w:color w:val="000000" w:themeColor="text1"/>
          <w:sz w:val="24"/>
        </w:rPr>
      </w:pPr>
    </w:p>
    <w:p w14:paraId="72F8E2DB" w14:textId="77777777" w:rsidR="00B40608" w:rsidRPr="00B70B0E" w:rsidRDefault="00B40608">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1BEC63DB" w14:textId="64718B46" w:rsidR="00AA418E"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4.2.2.5 Database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AA418E" w:rsidRPr="00B70B0E" w14:paraId="0F3666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F97FB" w14:textId="345BE3BD"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Database Façade</w:t>
            </w:r>
          </w:p>
        </w:tc>
      </w:tr>
      <w:tr w:rsidR="00AA418E" w:rsidRPr="00B70B0E" w14:paraId="166D8B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221B6" w14:textId="77777777" w:rsidR="003602CB"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 xml:space="preserve">Description: The Database Facade class is responsible for storing and retrieving data from the system database. The database facade class interfaces with each of the controller classes, allowing them to easily save and load data from the database. </w:t>
            </w:r>
          </w:p>
          <w:p w14:paraId="350EDE29" w14:textId="3A3608C0"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The Database Façade’s</w:t>
            </w:r>
            <w:r w:rsidRPr="00B70B0E">
              <w:rPr>
                <w:rFonts w:ascii="Segoe UI" w:hAnsi="Segoe UI" w:cs="Segoe UI"/>
                <w:color w:val="000000" w:themeColor="text1"/>
              </w:rPr>
              <w:t xml:space="preserve"> use in the overall scheme of the project is to allow the saving of user data to </w:t>
            </w:r>
            <w:r w:rsidRPr="00B70B0E">
              <w:rPr>
                <w:rFonts w:ascii="Segoe UI" w:hAnsi="Segoe UI" w:cs="Segoe UI"/>
                <w:color w:val="000000" w:themeColor="text1"/>
                <w:lang w:eastAsia="ja-JP"/>
              </w:rPr>
              <w:t>the system database</w:t>
            </w:r>
            <w:r w:rsidRPr="00B70B0E">
              <w:rPr>
                <w:rFonts w:ascii="Segoe UI" w:hAnsi="Segoe UI" w:cs="Segoe UI"/>
                <w:color w:val="000000" w:themeColor="text1"/>
              </w:rPr>
              <w:t>. The abstraction of the database in this way allows for an easier implementation of its functions by other classes.</w:t>
            </w:r>
          </w:p>
        </w:tc>
      </w:tr>
    </w:tbl>
    <w:p w14:paraId="0389FDAF" w14:textId="77777777" w:rsidR="00AA418E" w:rsidRPr="00B70B0E" w:rsidRDefault="00AA418E" w:rsidP="00AA418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650"/>
        <w:gridCol w:w="9634"/>
        <w:gridCol w:w="36"/>
      </w:tblGrid>
      <w:tr w:rsidR="00AA418E" w:rsidRPr="00B70B0E" w14:paraId="624315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D5E170"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366EBD"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AA418E" w:rsidRPr="00B70B0E" w14:paraId="661264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B30AD"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Connection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A72A66"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connection that links the database facade to the database</w:t>
            </w:r>
          </w:p>
        </w:tc>
      </w:tr>
      <w:tr w:rsidR="00AA418E" w:rsidRPr="00B70B0E" w14:paraId="14CECBD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B296FE"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Database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76BC8"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string containing the address to the database.</w:t>
            </w:r>
          </w:p>
        </w:tc>
      </w:tr>
      <w:tr w:rsidR="00AA418E" w:rsidRPr="00B70B0E" w14:paraId="017D327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FF949"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BB461A"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 model class object that the Controller class is currently working with.</w:t>
            </w:r>
          </w:p>
        </w:tc>
      </w:tr>
      <w:tr w:rsidR="00AA418E" w:rsidRPr="00B70B0E" w14:paraId="25707E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57245"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FD8AA5" w14:textId="77777777" w:rsidR="00AA418E" w:rsidRPr="00B70B0E" w:rsidRDefault="00AA418E">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4BBCCF7B" w14:textId="77777777" w:rsidR="00AA418E" w:rsidRPr="00B70B0E" w:rsidRDefault="00AA418E">
            <w:pPr>
              <w:spacing w:after="240"/>
              <w:rPr>
                <w:rFonts w:ascii="Segoe UI" w:hAnsi="Segoe UI" w:cs="Segoe UI"/>
                <w:color w:val="000000" w:themeColor="text1"/>
              </w:rPr>
            </w:pPr>
          </w:p>
        </w:tc>
      </w:tr>
      <w:tr w:rsidR="00AA418E" w:rsidRPr="00B70B0E" w14:paraId="6782C41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3CF67"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saveEvent(Event)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87E0E"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2108BE8C" w14:textId="77777777" w:rsidR="00AA418E" w:rsidRPr="00B70B0E" w:rsidRDefault="00AA418E">
            <w:pPr>
              <w:spacing w:after="240"/>
              <w:rPr>
                <w:rFonts w:ascii="Segoe UI" w:hAnsi="Segoe UI" w:cs="Segoe UI"/>
                <w:color w:val="000000" w:themeColor="text1"/>
              </w:rPr>
            </w:pPr>
          </w:p>
        </w:tc>
      </w:tr>
      <w:tr w:rsidR="00AA418E" w:rsidRPr="00B70B0E" w14:paraId="6E48CE6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EA8BDC2"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5B869" w14:textId="77777777" w:rsidR="00AA418E"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This method inserts a new event that a user has created into the system database. It returns true if the event was successfully saved and false if there was an error.</w:t>
            </w:r>
          </w:p>
          <w:p w14:paraId="4A847F70" w14:textId="0226860F" w:rsidR="002F40A6"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Boolean that is true if the procedure was successful, false if an error occurred.</w:t>
            </w:r>
          </w:p>
        </w:tc>
        <w:tc>
          <w:tcPr>
            <w:tcW w:w="0" w:type="auto"/>
            <w:shd w:val="clear" w:color="auto" w:fill="FFFFFF" w:themeFill="background1"/>
            <w:vAlign w:val="center"/>
            <w:hideMark/>
          </w:tcPr>
          <w:p w14:paraId="5819BBDC" w14:textId="77777777" w:rsidR="00AA418E" w:rsidRPr="00B70B0E" w:rsidRDefault="00AA418E">
            <w:pPr>
              <w:spacing w:after="240"/>
              <w:rPr>
                <w:rFonts w:ascii="Segoe UI" w:hAnsi="Segoe UI" w:cs="Segoe UI"/>
                <w:color w:val="000000" w:themeColor="text1"/>
              </w:rPr>
            </w:pPr>
          </w:p>
        </w:tc>
      </w:tr>
      <w:tr w:rsidR="00AA418E" w:rsidRPr="00B70B0E" w14:paraId="67841F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22F2F9"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02515"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312B5C63" w14:textId="77777777" w:rsidR="00AA418E" w:rsidRPr="00B70B0E" w:rsidRDefault="00AA418E">
            <w:pPr>
              <w:spacing w:after="240"/>
              <w:rPr>
                <w:rFonts w:ascii="Segoe UI" w:hAnsi="Segoe UI" w:cs="Segoe UI"/>
                <w:color w:val="000000" w:themeColor="text1"/>
              </w:rPr>
            </w:pPr>
          </w:p>
        </w:tc>
      </w:tr>
      <w:tr w:rsidR="00AA418E" w:rsidRPr="00B70B0E" w14:paraId="67AD292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C99865"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E8379B"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saveEvent(Event):</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Insert event into Event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59A9F1C6" w14:textId="77777777" w:rsidR="00AA418E" w:rsidRPr="00B70B0E" w:rsidRDefault="00AA418E">
            <w:pPr>
              <w:spacing w:after="240"/>
              <w:rPr>
                <w:rFonts w:ascii="Segoe UI" w:hAnsi="Segoe UI" w:cs="Segoe UI"/>
                <w:color w:val="000000" w:themeColor="text1"/>
              </w:rPr>
            </w:pPr>
          </w:p>
        </w:tc>
      </w:tr>
      <w:tr w:rsidR="00AA418E" w:rsidRPr="00B70B0E" w14:paraId="58296FD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15A91"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SaveAssignments(Assignments[])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CC67DC"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21B92E14" w14:textId="77777777" w:rsidR="00AA418E" w:rsidRPr="00B70B0E" w:rsidRDefault="00AA418E">
            <w:pPr>
              <w:spacing w:after="240"/>
              <w:rPr>
                <w:rFonts w:ascii="Segoe UI" w:hAnsi="Segoe UI" w:cs="Segoe UI"/>
                <w:color w:val="000000" w:themeColor="text1"/>
              </w:rPr>
            </w:pPr>
          </w:p>
        </w:tc>
      </w:tr>
      <w:tr w:rsidR="00AA418E" w:rsidRPr="00B70B0E" w14:paraId="7FB72FD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B52669"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8F5BAA"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method inserts a list of assignments retrieved from I-Learn into the system database. It returns true if the assignments were successfully saved and false if there was an error.</w:t>
            </w:r>
          </w:p>
        </w:tc>
        <w:tc>
          <w:tcPr>
            <w:tcW w:w="0" w:type="auto"/>
            <w:shd w:val="clear" w:color="auto" w:fill="FFFFFF" w:themeFill="background1"/>
            <w:vAlign w:val="center"/>
            <w:hideMark/>
          </w:tcPr>
          <w:p w14:paraId="5EBC7A93" w14:textId="77777777" w:rsidR="00AA418E" w:rsidRPr="00B70B0E" w:rsidRDefault="00AA418E">
            <w:pPr>
              <w:spacing w:after="240"/>
              <w:rPr>
                <w:rFonts w:ascii="Segoe UI" w:hAnsi="Segoe UI" w:cs="Segoe UI"/>
                <w:color w:val="000000" w:themeColor="text1"/>
              </w:rPr>
            </w:pPr>
          </w:p>
        </w:tc>
      </w:tr>
      <w:tr w:rsidR="00AA418E" w:rsidRPr="00B70B0E" w14:paraId="3543A4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B44904"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1F18C"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047C7290" w14:textId="77777777" w:rsidR="00AA418E" w:rsidRPr="00B70B0E" w:rsidRDefault="00AA418E">
            <w:pPr>
              <w:spacing w:after="240"/>
              <w:rPr>
                <w:rFonts w:ascii="Segoe UI" w:hAnsi="Segoe UI" w:cs="Segoe UI"/>
                <w:color w:val="000000" w:themeColor="text1"/>
              </w:rPr>
            </w:pPr>
          </w:p>
        </w:tc>
      </w:tr>
      <w:tr w:rsidR="00AA418E" w:rsidRPr="00B70B0E" w14:paraId="58CF898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0E7AD0"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A79B7"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SaveAssignments(Assignments[]):</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for each assignment in the list of Assignments:</w:t>
            </w:r>
            <w:r w:rsidR="00AA418E" w:rsidRPr="00B70B0E">
              <w:rPr>
                <w:rFonts w:ascii="Segoe UI" w:hAnsi="Segoe UI" w:cs="Segoe UI"/>
              </w:rPr>
              <w:br/>
            </w:r>
            <w:r w:rsidRPr="00B70B0E">
              <w:rPr>
                <w:rFonts w:ascii="Segoe UI" w:hAnsi="Segoe UI" w:cs="Segoe UI"/>
                <w:color w:val="000000" w:themeColor="text1"/>
              </w:rPr>
              <w:t>   Insert assignment into assignment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006C60F0" w14:textId="77777777" w:rsidR="00AA418E" w:rsidRPr="00B70B0E" w:rsidRDefault="00AA418E">
            <w:pPr>
              <w:spacing w:after="240"/>
              <w:rPr>
                <w:rFonts w:ascii="Segoe UI" w:hAnsi="Segoe UI" w:cs="Segoe UI"/>
                <w:color w:val="000000" w:themeColor="text1"/>
              </w:rPr>
            </w:pPr>
          </w:p>
        </w:tc>
      </w:tr>
      <w:tr w:rsidR="00AA418E" w:rsidRPr="00B70B0E" w14:paraId="4177943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C4F5F"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saveNotification(Notification)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DC575"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48ECDA18" w14:textId="77777777" w:rsidR="00AA418E" w:rsidRPr="00B70B0E" w:rsidRDefault="00AA418E">
            <w:pPr>
              <w:spacing w:after="240"/>
              <w:rPr>
                <w:rFonts w:ascii="Segoe UI" w:hAnsi="Segoe UI" w:cs="Segoe UI"/>
                <w:color w:val="000000" w:themeColor="text1"/>
              </w:rPr>
            </w:pPr>
          </w:p>
        </w:tc>
      </w:tr>
      <w:tr w:rsidR="00AA418E" w:rsidRPr="00B70B0E" w14:paraId="529FC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7E2FD1"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D27FD" w14:textId="2ABDECC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This method inserts a new notification that the user has created into the system database. It returns </w:t>
            </w:r>
            <w:r w:rsidRPr="00B70B0E">
              <w:rPr>
                <w:rFonts w:ascii="Segoe UI" w:hAnsi="Segoe UI" w:cs="Segoe UI"/>
                <w:color w:val="000000" w:themeColor="text1"/>
              </w:rPr>
              <w:lastRenderedPageBreak/>
              <w:t>true if the notification was successfully saved and false if there was an error.</w:t>
            </w:r>
          </w:p>
        </w:tc>
        <w:tc>
          <w:tcPr>
            <w:tcW w:w="0" w:type="auto"/>
            <w:shd w:val="clear" w:color="auto" w:fill="FFFFFF" w:themeFill="background1"/>
            <w:vAlign w:val="center"/>
            <w:hideMark/>
          </w:tcPr>
          <w:p w14:paraId="1CF3DE31" w14:textId="77777777" w:rsidR="00AA418E" w:rsidRPr="00B70B0E" w:rsidRDefault="00AA418E">
            <w:pPr>
              <w:spacing w:after="240"/>
              <w:rPr>
                <w:rFonts w:ascii="Segoe UI" w:hAnsi="Segoe UI" w:cs="Segoe UI"/>
                <w:color w:val="000000" w:themeColor="text1"/>
              </w:rPr>
            </w:pPr>
          </w:p>
        </w:tc>
      </w:tr>
      <w:tr w:rsidR="00AA418E" w:rsidRPr="00B70B0E" w14:paraId="54BD3A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1557C9"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5A889"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67AF8CE6" w14:textId="77777777" w:rsidR="00AA418E" w:rsidRPr="00B70B0E" w:rsidRDefault="00AA418E">
            <w:pPr>
              <w:spacing w:after="240"/>
              <w:rPr>
                <w:rFonts w:ascii="Segoe UI" w:hAnsi="Segoe UI" w:cs="Segoe UI"/>
                <w:color w:val="000000" w:themeColor="text1"/>
              </w:rPr>
            </w:pPr>
          </w:p>
        </w:tc>
      </w:tr>
      <w:tr w:rsidR="00AA418E" w:rsidRPr="00B70B0E" w14:paraId="447F43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A7776DB"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17BB26"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saveNotification(Notification):</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Insert Notification into notification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2D7389EE" w14:textId="77777777" w:rsidR="00AA418E" w:rsidRPr="00B70B0E" w:rsidRDefault="00AA418E">
            <w:pPr>
              <w:spacing w:after="240"/>
              <w:rPr>
                <w:rFonts w:ascii="Segoe UI" w:hAnsi="Segoe UI" w:cs="Segoe UI"/>
                <w:color w:val="000000" w:themeColor="text1"/>
              </w:rPr>
            </w:pPr>
          </w:p>
        </w:tc>
      </w:tr>
      <w:tr w:rsidR="00AA418E" w:rsidRPr="00B70B0E" w14:paraId="31F8FCA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30B1E"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saveStudent(Student)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E722F"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93F71AF" w14:textId="77777777" w:rsidR="00AA418E" w:rsidRPr="00B70B0E" w:rsidRDefault="00AA418E">
            <w:pPr>
              <w:spacing w:after="240"/>
              <w:rPr>
                <w:rFonts w:ascii="Segoe UI" w:hAnsi="Segoe UI" w:cs="Segoe UI"/>
                <w:color w:val="000000" w:themeColor="text1"/>
              </w:rPr>
            </w:pPr>
          </w:p>
        </w:tc>
      </w:tr>
      <w:tr w:rsidR="00AA418E" w:rsidRPr="00B70B0E" w14:paraId="015120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0231DE"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8B216" w14:textId="77777777" w:rsidR="00AA418E"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This method inserts a new Student into the database. This method is called whenever a user creates a new account, or the user has modified some of their account information. It returns true if the Student was successfully saved and false if there was an error.</w:t>
            </w:r>
          </w:p>
          <w:p w14:paraId="473FF441" w14:textId="258BC71F" w:rsidR="00B315A5" w:rsidRPr="00B70B0E" w:rsidRDefault="00B315A5">
            <w:pPr>
              <w:spacing w:after="240"/>
              <w:rPr>
                <w:rFonts w:ascii="Segoe UI" w:hAnsi="Segoe UI" w:cs="Segoe UI"/>
                <w:color w:val="000000" w:themeColor="text1"/>
              </w:rPr>
            </w:pPr>
          </w:p>
        </w:tc>
        <w:tc>
          <w:tcPr>
            <w:tcW w:w="0" w:type="auto"/>
            <w:shd w:val="clear" w:color="auto" w:fill="FFFFFF" w:themeFill="background1"/>
            <w:vAlign w:val="center"/>
            <w:hideMark/>
          </w:tcPr>
          <w:p w14:paraId="7B8A3CF3" w14:textId="77777777" w:rsidR="00AA418E" w:rsidRPr="00B70B0E" w:rsidRDefault="00AA418E">
            <w:pPr>
              <w:spacing w:after="240"/>
              <w:rPr>
                <w:rFonts w:ascii="Segoe UI" w:hAnsi="Segoe UI" w:cs="Segoe UI"/>
                <w:color w:val="000000" w:themeColor="text1"/>
              </w:rPr>
            </w:pPr>
          </w:p>
        </w:tc>
      </w:tr>
      <w:tr w:rsidR="00AA418E" w:rsidRPr="00B70B0E" w14:paraId="4D25463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04E24EB"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B08A9"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03B83711" w14:textId="77777777" w:rsidR="00AA418E" w:rsidRPr="00B70B0E" w:rsidRDefault="00AA418E">
            <w:pPr>
              <w:spacing w:after="240"/>
              <w:rPr>
                <w:rFonts w:ascii="Segoe UI" w:hAnsi="Segoe UI" w:cs="Segoe UI"/>
                <w:color w:val="000000" w:themeColor="text1"/>
              </w:rPr>
            </w:pPr>
          </w:p>
        </w:tc>
      </w:tr>
      <w:tr w:rsidR="00AA418E" w:rsidRPr="00B70B0E" w14:paraId="6373F0D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A02966D"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519828"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saveStudent(Student):</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Insert Student into Student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15471817" w14:textId="77777777" w:rsidR="00AA418E" w:rsidRPr="00B70B0E" w:rsidRDefault="00AA418E">
            <w:pPr>
              <w:spacing w:after="240"/>
              <w:rPr>
                <w:rFonts w:ascii="Segoe UI" w:hAnsi="Segoe UI" w:cs="Segoe UI"/>
                <w:color w:val="000000" w:themeColor="text1"/>
              </w:rPr>
            </w:pPr>
          </w:p>
        </w:tc>
      </w:tr>
      <w:tr w:rsidR="00AA418E" w:rsidRPr="00B70B0E" w14:paraId="20E5AC3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C2533"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verifyLogin(username,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C0A58"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5058C56" w14:textId="77777777" w:rsidR="00AA418E" w:rsidRPr="00B70B0E" w:rsidRDefault="00AA418E">
            <w:pPr>
              <w:spacing w:after="240"/>
              <w:rPr>
                <w:rFonts w:ascii="Segoe UI" w:hAnsi="Segoe UI" w:cs="Segoe UI"/>
                <w:color w:val="000000" w:themeColor="text1"/>
              </w:rPr>
            </w:pPr>
          </w:p>
        </w:tc>
      </w:tr>
      <w:tr w:rsidR="00AA418E" w:rsidRPr="00B70B0E" w14:paraId="1BB442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0B8B53"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9AF364" w14:textId="77777777" w:rsidR="00AA418E"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This method checks the database for a username and verifies that the password that is typed in by the user matches with the password that is contained in the database. If the username and password found in the database match what was typed in by the user the method returns true. If the username is not found in the database or the passwords do not match, the method returns false.</w:t>
            </w:r>
          </w:p>
          <w:p w14:paraId="67D84A5F" w14:textId="77777777" w:rsidR="00B315A5" w:rsidRPr="00B70B0E"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 xml:space="preserve">Parameters: </w:t>
            </w:r>
          </w:p>
          <w:p w14:paraId="20655AF1" w14:textId="7B81AD22" w:rsidR="00B315A5" w:rsidRPr="00B70B0E"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Username - the user's username.</w:t>
            </w:r>
            <w:r w:rsidR="00B315A5" w:rsidRPr="00B70B0E">
              <w:rPr>
                <w:rFonts w:ascii="Segoe UI" w:hAnsi="Segoe UI" w:cs="Segoe UI"/>
                <w:sz w:val="22"/>
                <w:szCs w:val="22"/>
              </w:rPr>
              <w:br/>
            </w:r>
            <w:r w:rsidRPr="00B70B0E">
              <w:rPr>
                <w:rFonts w:ascii="Segoe UI" w:hAnsi="Segoe UI" w:cs="Segoe UI"/>
                <w:color w:val="000000" w:themeColor="text1"/>
                <w:sz w:val="22"/>
                <w:szCs w:val="22"/>
              </w:rPr>
              <w:t>Password - the user's password.</w:t>
            </w:r>
          </w:p>
          <w:p w14:paraId="23ECB97C" w14:textId="4640CDF5" w:rsidR="002F40A6" w:rsidRPr="00B70B0E" w:rsidRDefault="00B315A5" w:rsidP="7CA12210">
            <w:pPr>
              <w:pStyle w:val="NormalWeb"/>
              <w:spacing w:before="0" w:beforeAutospacing="0" w:after="0" w:afterAutospacing="0"/>
              <w:rPr>
                <w:rFonts w:ascii="Segoe UI" w:hAnsi="Segoe UI" w:cs="Segoe UI"/>
                <w:color w:val="000000" w:themeColor="text1"/>
                <w:sz w:val="22"/>
                <w:szCs w:val="22"/>
              </w:rPr>
            </w:pPr>
            <w:r w:rsidRPr="00B70B0E">
              <w:rPr>
                <w:rFonts w:ascii="Segoe UI" w:hAnsi="Segoe UI" w:cs="Segoe UI"/>
                <w:sz w:val="22"/>
                <w:szCs w:val="22"/>
              </w:rPr>
              <w:br/>
            </w:r>
            <w:r w:rsidR="7CA12210" w:rsidRPr="00B70B0E">
              <w:rPr>
                <w:rFonts w:ascii="Segoe UI" w:hAnsi="Segoe UI" w:cs="Segoe UI"/>
                <w:color w:val="000000" w:themeColor="text1"/>
                <w:sz w:val="22"/>
                <w:szCs w:val="22"/>
              </w:rPr>
              <w:t>Return:</w:t>
            </w:r>
            <w:r w:rsidRPr="00B70B0E">
              <w:rPr>
                <w:rFonts w:ascii="Segoe UI" w:hAnsi="Segoe UI" w:cs="Segoe UI"/>
                <w:sz w:val="22"/>
                <w:szCs w:val="22"/>
              </w:rPr>
              <w:br/>
            </w:r>
            <w:r w:rsidR="7CA12210" w:rsidRPr="00B70B0E">
              <w:rPr>
                <w:rFonts w:ascii="Segoe UI" w:hAnsi="Segoe UI" w:cs="Segoe UI"/>
                <w:color w:val="000000" w:themeColor="text1"/>
                <w:sz w:val="22"/>
                <w:szCs w:val="22"/>
              </w:rPr>
              <w:t xml:space="preserve">A Boolean that is true if </w:t>
            </w:r>
            <w:r w:rsidR="7CA12210" w:rsidRPr="00B70B0E">
              <w:rPr>
                <w:rFonts w:ascii="Segoe UI" w:eastAsiaTheme="minorEastAsia" w:hAnsi="Segoe UI" w:cs="Segoe UI"/>
                <w:color w:val="000000" w:themeColor="text1"/>
                <w:sz w:val="22"/>
                <w:szCs w:val="22"/>
                <w:lang w:eastAsia="ja-JP"/>
              </w:rPr>
              <w:t>the login</w:t>
            </w:r>
            <w:r w:rsidR="7CA12210" w:rsidRPr="00B70B0E">
              <w:rPr>
                <w:rFonts w:ascii="Segoe UI" w:hAnsi="Segoe UI" w:cs="Segoe UI"/>
                <w:color w:val="000000" w:themeColor="text1"/>
                <w:sz w:val="22"/>
                <w:szCs w:val="22"/>
              </w:rPr>
              <w:t xml:space="preserve"> was successful.</w:t>
            </w:r>
          </w:p>
        </w:tc>
        <w:tc>
          <w:tcPr>
            <w:tcW w:w="0" w:type="auto"/>
            <w:shd w:val="clear" w:color="auto" w:fill="FFFFFF" w:themeFill="background1"/>
            <w:vAlign w:val="center"/>
            <w:hideMark/>
          </w:tcPr>
          <w:p w14:paraId="4B9484B7" w14:textId="77777777" w:rsidR="00AA418E" w:rsidRPr="00B70B0E" w:rsidRDefault="00AA418E">
            <w:pPr>
              <w:spacing w:after="240"/>
              <w:rPr>
                <w:rFonts w:ascii="Segoe UI" w:hAnsi="Segoe UI" w:cs="Segoe UI"/>
                <w:color w:val="000000" w:themeColor="text1"/>
              </w:rPr>
            </w:pPr>
          </w:p>
        </w:tc>
      </w:tr>
      <w:tr w:rsidR="00AA418E" w:rsidRPr="00B70B0E" w14:paraId="5F6FA91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D78BE96"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472AF"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13207686" w14:textId="77777777" w:rsidR="00AA418E" w:rsidRPr="00B70B0E" w:rsidRDefault="00AA418E">
            <w:pPr>
              <w:spacing w:after="240"/>
              <w:rPr>
                <w:rFonts w:ascii="Segoe UI" w:hAnsi="Segoe UI" w:cs="Segoe UI"/>
                <w:color w:val="000000" w:themeColor="text1"/>
              </w:rPr>
            </w:pPr>
          </w:p>
        </w:tc>
      </w:tr>
      <w:tr w:rsidR="00AA418E" w:rsidRPr="00B70B0E" w14:paraId="11D5DC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9B63928"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BBAC04"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verifyLogin(username, password):</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Student = lookup username in Student table in database and return matching student</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username is not found:</w:t>
            </w:r>
            <w:r w:rsidR="00AA418E" w:rsidRPr="00B70B0E">
              <w:rPr>
                <w:rFonts w:ascii="Segoe UI" w:hAnsi="Segoe UI" w:cs="Segoe UI"/>
              </w:rPr>
              <w:br/>
            </w:r>
            <w:r w:rsidRPr="00B70B0E">
              <w:rPr>
                <w:rFonts w:ascii="Segoe UI" w:hAnsi="Segoe UI" w:cs="Segoe UI"/>
                <w:color w:val="000000" w:themeColor="text1"/>
              </w:rPr>
              <w:t xml:space="preserve">   return false </w:t>
            </w:r>
            <w:r w:rsidR="00AA418E" w:rsidRPr="00B70B0E">
              <w:rPr>
                <w:rFonts w:ascii="Segoe UI" w:hAnsi="Segoe UI" w:cs="Segoe UI"/>
              </w:rPr>
              <w:br/>
            </w:r>
            <w:r w:rsidRPr="00B70B0E">
              <w:rPr>
                <w:rFonts w:ascii="Segoe UI" w:hAnsi="Segoe UI" w:cs="Segoe UI"/>
                <w:color w:val="000000" w:themeColor="text1"/>
              </w:rPr>
              <w:t>if Student.password is equal to password:</w:t>
            </w:r>
            <w:r w:rsidR="00AA418E" w:rsidRPr="00B70B0E">
              <w:rPr>
                <w:rFonts w:ascii="Segoe UI" w:hAnsi="Segoe UI" w:cs="Segoe UI"/>
              </w:rPr>
              <w:br/>
            </w:r>
            <w:r w:rsidRPr="00B70B0E">
              <w:rPr>
                <w:rFonts w:ascii="Segoe UI" w:hAnsi="Segoe UI" w:cs="Segoe UI"/>
                <w:color w:val="000000" w:themeColor="text1"/>
              </w:rPr>
              <w:t>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40C2F24A" w14:textId="77777777" w:rsidR="00AA418E" w:rsidRPr="00B70B0E" w:rsidRDefault="00AA418E">
            <w:pPr>
              <w:spacing w:after="240"/>
              <w:rPr>
                <w:rFonts w:ascii="Segoe UI" w:hAnsi="Segoe UI" w:cs="Segoe UI"/>
                <w:color w:val="000000" w:themeColor="text1"/>
              </w:rPr>
            </w:pPr>
          </w:p>
        </w:tc>
      </w:tr>
      <w:tr w:rsidR="00AA418E" w:rsidRPr="00B70B0E" w14:paraId="798305B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25963"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loadCalendarItems(Student)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C082D"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0DC27EB1" w14:textId="77777777" w:rsidR="00AA418E" w:rsidRPr="00B70B0E" w:rsidRDefault="00AA418E">
            <w:pPr>
              <w:spacing w:after="240"/>
              <w:rPr>
                <w:rFonts w:ascii="Segoe UI" w:hAnsi="Segoe UI" w:cs="Segoe UI"/>
                <w:color w:val="000000" w:themeColor="text1"/>
              </w:rPr>
            </w:pPr>
          </w:p>
        </w:tc>
      </w:tr>
      <w:tr w:rsidR="00AA418E" w:rsidRPr="00B70B0E" w14:paraId="71DAD63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7E5CC0"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B8F88F" w14:textId="290BE8CC"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This method loads the user's calendar item's when the user first logs in to the system. If an error occurs </w:t>
            </w:r>
            <w:r w:rsidRPr="00B70B0E">
              <w:rPr>
                <w:rFonts w:ascii="Segoe UI" w:hAnsi="Segoe UI" w:cs="Segoe UI"/>
                <w:color w:val="000000" w:themeColor="text1"/>
              </w:rPr>
              <w:lastRenderedPageBreak/>
              <w:t xml:space="preserve">the procedure is aborted, and the user is notified through an error message. </w:t>
            </w:r>
          </w:p>
          <w:p w14:paraId="37245260"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Student - the student class object containing the user data. This is used by the database to retrieve all of the calendar items associated with that student.</w:t>
            </w:r>
          </w:p>
          <w:p w14:paraId="07791135"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collection of Calendar Items associated with that student.</w:t>
            </w:r>
          </w:p>
        </w:tc>
        <w:tc>
          <w:tcPr>
            <w:tcW w:w="0" w:type="auto"/>
            <w:shd w:val="clear" w:color="auto" w:fill="FFFFFF" w:themeFill="background1"/>
            <w:vAlign w:val="center"/>
            <w:hideMark/>
          </w:tcPr>
          <w:p w14:paraId="4A95DA0C" w14:textId="77777777" w:rsidR="00AA418E" w:rsidRPr="00B70B0E" w:rsidRDefault="00AA418E">
            <w:pPr>
              <w:rPr>
                <w:rFonts w:ascii="Segoe UI" w:hAnsi="Segoe UI" w:cs="Segoe UI"/>
                <w:color w:val="000000" w:themeColor="text1"/>
              </w:rPr>
            </w:pPr>
          </w:p>
        </w:tc>
      </w:tr>
      <w:tr w:rsidR="00AA418E" w:rsidRPr="00B70B0E" w14:paraId="5C88559C" w14:textId="77777777" w:rsidTr="7CA12210">
        <w:tc>
          <w:tcPr>
            <w:tcW w:w="0" w:type="auto"/>
            <w:shd w:val="clear" w:color="auto" w:fill="F6F8FA"/>
            <w:vAlign w:val="center"/>
            <w:hideMark/>
          </w:tcPr>
          <w:p w14:paraId="735A318F"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662C32C2"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48A42766" w14:textId="77777777" w:rsidR="00AA418E" w:rsidRPr="00B70B0E" w:rsidRDefault="00AA418E">
            <w:pPr>
              <w:rPr>
                <w:rFonts w:ascii="Segoe UI" w:hAnsi="Segoe UI" w:cs="Segoe UI"/>
                <w:color w:val="000000" w:themeColor="text1"/>
              </w:rPr>
            </w:pPr>
          </w:p>
        </w:tc>
      </w:tr>
      <w:tr w:rsidR="00AA418E" w:rsidRPr="00B70B0E" w14:paraId="54C9B0A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492E8A"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loadToDoList()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B616A"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6524EDF5" w14:textId="77777777" w:rsidR="00AA418E" w:rsidRPr="00B70B0E" w:rsidRDefault="00AA418E">
            <w:pPr>
              <w:rPr>
                <w:rFonts w:ascii="Segoe UI" w:hAnsi="Segoe UI" w:cs="Segoe UI"/>
                <w:color w:val="000000" w:themeColor="text1"/>
              </w:rPr>
            </w:pPr>
          </w:p>
        </w:tc>
      </w:tr>
      <w:tr w:rsidR="00AA418E" w:rsidRPr="00B70B0E" w14:paraId="5962D6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88B295F"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F0384" w14:textId="0BAFAA7A"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loads the user's assignments from the database to be included in the to</w:t>
            </w:r>
            <w:r w:rsidR="00661C19" w:rsidRPr="00B70B0E">
              <w:rPr>
                <w:rFonts w:ascii="Segoe UI" w:hAnsi="Segoe UI" w:cs="Segoe UI"/>
                <w:color w:val="000000" w:themeColor="text1"/>
              </w:rPr>
              <w:t>-</w:t>
            </w:r>
            <w:r w:rsidRPr="00B70B0E">
              <w:rPr>
                <w:rFonts w:ascii="Segoe UI" w:hAnsi="Segoe UI" w:cs="Segoe UI"/>
                <w:color w:val="000000" w:themeColor="text1"/>
              </w:rPr>
              <w:t xml:space="preserve">do List. If an error occurs the procedure is aborted, and the user is notified through an error message. </w:t>
            </w:r>
          </w:p>
          <w:p w14:paraId="53F6CF45"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none</w:t>
            </w:r>
          </w:p>
          <w:p w14:paraId="3E7A6EB2" w14:textId="308CF441"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List of Assignments to be added to the To</w:t>
            </w:r>
            <w:r w:rsidR="00661C19" w:rsidRPr="00B70B0E">
              <w:rPr>
                <w:rFonts w:ascii="Segoe UI" w:hAnsi="Segoe UI" w:cs="Segoe UI"/>
                <w:color w:val="000000" w:themeColor="text1"/>
                <w:sz w:val="22"/>
                <w:szCs w:val="22"/>
              </w:rPr>
              <w:t>-</w:t>
            </w:r>
            <w:r w:rsidRPr="00B70B0E">
              <w:rPr>
                <w:rFonts w:ascii="Segoe UI" w:hAnsi="Segoe UI" w:cs="Segoe UI"/>
                <w:color w:val="000000" w:themeColor="text1"/>
                <w:sz w:val="22"/>
                <w:szCs w:val="22"/>
              </w:rPr>
              <w:t>Do list.</w:t>
            </w:r>
          </w:p>
        </w:tc>
        <w:tc>
          <w:tcPr>
            <w:tcW w:w="0" w:type="auto"/>
            <w:shd w:val="clear" w:color="auto" w:fill="F6F8FA"/>
            <w:vAlign w:val="center"/>
            <w:hideMark/>
          </w:tcPr>
          <w:p w14:paraId="79F57A54" w14:textId="77777777" w:rsidR="00AA418E" w:rsidRPr="00B70B0E" w:rsidRDefault="00AA418E">
            <w:pPr>
              <w:rPr>
                <w:rFonts w:ascii="Segoe UI" w:hAnsi="Segoe UI" w:cs="Segoe UI"/>
                <w:color w:val="000000" w:themeColor="text1"/>
              </w:rPr>
            </w:pPr>
          </w:p>
        </w:tc>
      </w:tr>
      <w:tr w:rsidR="00AA418E" w:rsidRPr="00B70B0E" w14:paraId="3D73B059" w14:textId="77777777" w:rsidTr="7CA12210">
        <w:tc>
          <w:tcPr>
            <w:tcW w:w="0" w:type="auto"/>
            <w:shd w:val="clear" w:color="auto" w:fill="FFFFFF" w:themeFill="background1"/>
            <w:vAlign w:val="center"/>
            <w:hideMark/>
          </w:tcPr>
          <w:p w14:paraId="3FC38C68"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4BEE3C1C"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0D84DF35" w14:textId="77777777" w:rsidR="00AA418E" w:rsidRPr="00B70B0E" w:rsidRDefault="00AA418E">
            <w:pPr>
              <w:rPr>
                <w:rFonts w:ascii="Segoe UI" w:hAnsi="Segoe UI" w:cs="Segoe UI"/>
                <w:color w:val="000000" w:themeColor="text1"/>
              </w:rPr>
            </w:pPr>
          </w:p>
        </w:tc>
      </w:tr>
      <w:tr w:rsidR="00AA418E" w:rsidRPr="00B70B0E" w14:paraId="2B5D3AC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113BC"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deleteToDoListItem(Assignment)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EDF20"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2E2A192" w14:textId="77777777" w:rsidR="00AA418E" w:rsidRPr="00B70B0E" w:rsidRDefault="00AA418E">
            <w:pPr>
              <w:rPr>
                <w:rFonts w:ascii="Segoe UI" w:hAnsi="Segoe UI" w:cs="Segoe UI"/>
                <w:color w:val="000000" w:themeColor="text1"/>
              </w:rPr>
            </w:pPr>
          </w:p>
        </w:tc>
      </w:tr>
      <w:tr w:rsidR="00AA418E" w:rsidRPr="00B70B0E" w14:paraId="396293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A59F5E"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FAB46" w14:textId="0873F494"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removes a selected assignment from the database. If an error occurs the procedure is aborted, and the user is notified through an error message. </w:t>
            </w:r>
          </w:p>
          <w:p w14:paraId="1DBA52E8"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Assignment - the assignment object that has been marked by the Student for deletion from the Calendar.</w:t>
            </w:r>
          </w:p>
          <w:p w14:paraId="100B43C9" w14:textId="69A8BFEF"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FFFFF" w:themeFill="background1"/>
            <w:vAlign w:val="center"/>
            <w:hideMark/>
          </w:tcPr>
          <w:p w14:paraId="1B341DA9" w14:textId="77777777" w:rsidR="00AA418E" w:rsidRPr="00B70B0E" w:rsidRDefault="00AA418E">
            <w:pPr>
              <w:rPr>
                <w:rFonts w:ascii="Segoe UI" w:hAnsi="Segoe UI" w:cs="Segoe UI"/>
                <w:color w:val="000000" w:themeColor="text1"/>
              </w:rPr>
            </w:pPr>
          </w:p>
        </w:tc>
      </w:tr>
      <w:tr w:rsidR="00AA418E" w:rsidRPr="00B70B0E" w14:paraId="1F54585D" w14:textId="77777777" w:rsidTr="7CA12210">
        <w:tc>
          <w:tcPr>
            <w:tcW w:w="0" w:type="auto"/>
            <w:shd w:val="clear" w:color="auto" w:fill="F6F8FA"/>
            <w:vAlign w:val="center"/>
            <w:hideMark/>
          </w:tcPr>
          <w:p w14:paraId="15B789DE"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3D30C30B"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12B75C15" w14:textId="77777777" w:rsidR="00AA418E" w:rsidRPr="00B70B0E" w:rsidRDefault="00AA418E">
            <w:pPr>
              <w:rPr>
                <w:rFonts w:ascii="Segoe UI" w:hAnsi="Segoe UI" w:cs="Segoe UI"/>
                <w:color w:val="000000" w:themeColor="text1"/>
              </w:rPr>
            </w:pPr>
          </w:p>
        </w:tc>
      </w:tr>
      <w:tr w:rsidR="00AA418E" w:rsidRPr="00B70B0E" w14:paraId="7C46E3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EAD3F"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saveImportedCalendarItems(Events)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90BF9"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1AD313D" w14:textId="77777777" w:rsidR="00AA418E" w:rsidRPr="00B70B0E" w:rsidRDefault="00AA418E">
            <w:pPr>
              <w:rPr>
                <w:rFonts w:ascii="Segoe UI" w:hAnsi="Segoe UI" w:cs="Segoe UI"/>
                <w:color w:val="000000" w:themeColor="text1"/>
              </w:rPr>
            </w:pPr>
          </w:p>
        </w:tc>
      </w:tr>
      <w:tr w:rsidR="00AA418E" w:rsidRPr="00B70B0E" w14:paraId="6711906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6956641"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09C29" w14:textId="3D534D84"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stores all imported information received from an external calendar. If an error occurs the procedure is aborted, and the user is notified through an error message. </w:t>
            </w:r>
          </w:p>
          <w:p w14:paraId="1CF3B4DA"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lastRenderedPageBreak/>
              <w:t>Parameters: Events - Calendar Events imported from the external Calendar.</w:t>
            </w:r>
          </w:p>
          <w:p w14:paraId="4C6DCEA9" w14:textId="46C32FCF"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B9DFD77" w14:textId="77777777" w:rsidR="00AA418E" w:rsidRPr="00B70B0E" w:rsidRDefault="00AA418E">
            <w:pPr>
              <w:rPr>
                <w:rFonts w:ascii="Segoe UI" w:hAnsi="Segoe UI" w:cs="Segoe UI"/>
                <w:color w:val="000000" w:themeColor="text1"/>
              </w:rPr>
            </w:pPr>
          </w:p>
        </w:tc>
      </w:tr>
      <w:tr w:rsidR="00AA418E" w:rsidRPr="00B70B0E" w14:paraId="710AE3C1" w14:textId="77777777" w:rsidTr="7CA12210">
        <w:tc>
          <w:tcPr>
            <w:tcW w:w="0" w:type="auto"/>
            <w:shd w:val="clear" w:color="auto" w:fill="FFFFFF" w:themeFill="background1"/>
            <w:vAlign w:val="center"/>
            <w:hideMark/>
          </w:tcPr>
          <w:p w14:paraId="27DE8967"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1F4A0C29"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76C14F44" w14:textId="77777777" w:rsidR="00AA418E" w:rsidRPr="00B70B0E" w:rsidRDefault="00AA418E">
            <w:pPr>
              <w:rPr>
                <w:rFonts w:ascii="Segoe UI" w:hAnsi="Segoe UI" w:cs="Segoe UI"/>
                <w:color w:val="000000" w:themeColor="text1"/>
              </w:rPr>
            </w:pPr>
          </w:p>
        </w:tc>
      </w:tr>
      <w:tr w:rsidR="00AA418E" w:rsidRPr="00B70B0E" w14:paraId="613BC275" w14:textId="77777777" w:rsidTr="7CA12210">
        <w:tc>
          <w:tcPr>
            <w:tcW w:w="0" w:type="auto"/>
            <w:shd w:val="clear" w:color="auto" w:fill="F6F8FA"/>
            <w:vAlign w:val="center"/>
            <w:hideMark/>
          </w:tcPr>
          <w:p w14:paraId="49D04D49"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5731D231"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2D59987D" w14:textId="77777777" w:rsidR="00AA418E" w:rsidRPr="00B70B0E" w:rsidRDefault="00AA418E">
            <w:pPr>
              <w:rPr>
                <w:rFonts w:ascii="Segoe UI" w:hAnsi="Segoe UI" w:cs="Segoe UI"/>
                <w:color w:val="000000" w:themeColor="text1"/>
              </w:rPr>
            </w:pPr>
          </w:p>
        </w:tc>
      </w:tr>
      <w:tr w:rsidR="00AA418E" w:rsidRPr="00B70B0E" w14:paraId="1F427AD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FF48B"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modifyStudentInfo(Student)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7563DF"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458520A7" w14:textId="77777777" w:rsidR="00AA418E" w:rsidRPr="00B70B0E" w:rsidRDefault="00AA418E">
            <w:pPr>
              <w:rPr>
                <w:rFonts w:ascii="Segoe UI" w:hAnsi="Segoe UI" w:cs="Segoe UI"/>
                <w:color w:val="000000" w:themeColor="text1"/>
              </w:rPr>
            </w:pPr>
          </w:p>
        </w:tc>
      </w:tr>
      <w:tr w:rsidR="00AA418E" w:rsidRPr="00B70B0E" w14:paraId="131F09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46E56BA"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1FD41" w14:textId="11710CAA"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modify their personal account information. The passed information is saved into the database. If an error occurs the procedure is aborted, and the user is notified through an error message. </w:t>
            </w:r>
          </w:p>
          <w:p w14:paraId="6F5D7EBA"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Student - The Student object whose information is being updated through the profile settings.</w:t>
            </w:r>
          </w:p>
          <w:p w14:paraId="70D396C9"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04C888C" w14:textId="77777777" w:rsidR="00AA418E" w:rsidRPr="00B70B0E" w:rsidRDefault="00AA418E">
            <w:pPr>
              <w:rPr>
                <w:rFonts w:ascii="Segoe UI" w:hAnsi="Segoe UI" w:cs="Segoe UI"/>
                <w:color w:val="000000" w:themeColor="text1"/>
              </w:rPr>
            </w:pPr>
          </w:p>
        </w:tc>
      </w:tr>
    </w:tbl>
    <w:p w14:paraId="0929687C" w14:textId="77777777" w:rsidR="00B40608" w:rsidRPr="00B70B0E" w:rsidRDefault="00B40608" w:rsidP="7CA12210">
      <w:pPr>
        <w:pStyle w:val="Heading4"/>
        <w:rPr>
          <w:rFonts w:ascii="Segoe UI" w:hAnsi="Segoe UI" w:cs="Segoe UI"/>
          <w:color w:val="000000" w:themeColor="text1"/>
        </w:rPr>
      </w:pPr>
    </w:p>
    <w:p w14:paraId="7364EE46" w14:textId="77777777" w:rsidR="00B40608" w:rsidRPr="00B70B0E" w:rsidRDefault="00B40608">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3F7344D" w14:textId="149A02AA" w:rsidR="000B27D2"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4.2.2.6 Calendar Integration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0B27D2" w:rsidRPr="00B70B0E" w14:paraId="746AE1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9E13D0" w14:textId="13BECAB8" w:rsidR="000B27D2"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Calendar Integration Façade</w:t>
            </w:r>
          </w:p>
        </w:tc>
      </w:tr>
      <w:tr w:rsidR="000B27D2" w:rsidRPr="00B70B0E" w14:paraId="31EDB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C6F11" w14:textId="1FE88B22" w:rsidR="000B27D2"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Description: The Calendar Integration Facade class is responsible for interacting with external calendar APIs or iCalendar files. One aspect of the interaction is importing events in an external calendar into the Student Calendar (</w:t>
            </w:r>
            <w:hyperlink w:anchor="_3.2.4.0_Calendar_Integrations:" w:history="1">
              <w:r w:rsidRPr="00B70B0E">
                <w:rPr>
                  <w:rStyle w:val="Hyperlink"/>
                  <w:rFonts w:ascii="Segoe UI" w:eastAsia="Times New Roman" w:hAnsi="Segoe UI" w:cs="Segoe UI"/>
                </w:rPr>
                <w:t>3.2.4.0</w:t>
              </w:r>
            </w:hyperlink>
            <w:r w:rsidRPr="00B70B0E">
              <w:rPr>
                <w:rFonts w:ascii="Segoe UI" w:eastAsia="Times New Roman" w:hAnsi="Segoe UI" w:cs="Segoe UI"/>
                <w:color w:val="000000" w:themeColor="text1"/>
              </w:rPr>
              <w:t>). Another aspect of the interaction is to export calendar events from the Student Calendar to an external calendar (</w:t>
            </w:r>
            <w:hyperlink w:anchor="_3.2.4.1_Calendar_Integrations" w:history="1">
              <w:r w:rsidRPr="00B70B0E">
                <w:rPr>
                  <w:rStyle w:val="Hyperlink"/>
                  <w:rFonts w:ascii="Segoe UI" w:eastAsia="Times New Roman" w:hAnsi="Segoe UI" w:cs="Segoe UI"/>
                </w:rPr>
                <w:t>3.2</w:t>
              </w:r>
              <w:r w:rsidR="0046723F" w:rsidRPr="00B70B0E">
                <w:rPr>
                  <w:rStyle w:val="Hyperlink"/>
                  <w:rFonts w:ascii="Segoe UI" w:eastAsia="Times New Roman" w:hAnsi="Segoe UI" w:cs="Segoe UI"/>
                </w:rPr>
                <w:t>.4.1</w:t>
              </w:r>
            </w:hyperlink>
            <w:r w:rsidRPr="00B70B0E">
              <w:rPr>
                <w:rFonts w:ascii="Segoe UI" w:eastAsia="Times New Roman" w:hAnsi="Segoe UI" w:cs="Segoe UI"/>
                <w:color w:val="000000" w:themeColor="text1"/>
              </w:rPr>
              <w:t>).</w:t>
            </w:r>
          </w:p>
        </w:tc>
      </w:tr>
    </w:tbl>
    <w:p w14:paraId="076CA54D" w14:textId="77777777" w:rsidR="000B27D2" w:rsidRPr="00B70B0E" w:rsidRDefault="000B27D2" w:rsidP="00137C57">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45"/>
        <w:gridCol w:w="10331"/>
        <w:gridCol w:w="44"/>
      </w:tblGrid>
      <w:tr w:rsidR="00137C57" w:rsidRPr="00B70B0E" w14:paraId="0237503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0E3963"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BC7092"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137C57" w:rsidRPr="00B70B0E" w14:paraId="3A15A8D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0CB974"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Google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35376" w14:textId="035338C2" w:rsidR="00137C57" w:rsidRPr="00B70B0E" w:rsidRDefault="47363E9C" w:rsidP="47363E9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An interface with Google Calendar. Version 3 of the API will be implemented (</w:t>
            </w:r>
            <w:hyperlink w:anchor="_1.5_References" w:history="1">
              <w:r w:rsidRPr="00B70B0E">
                <w:rPr>
                  <w:rStyle w:val="Hyperlink"/>
                  <w:rFonts w:ascii="Segoe UI" w:eastAsia="Times New Roman" w:hAnsi="Segoe UI" w:cs="Segoe UI"/>
                </w:rPr>
                <w:t>see reference [3] in section 1.5</w:t>
              </w:r>
            </w:hyperlink>
            <w:r w:rsidRPr="00B70B0E">
              <w:rPr>
                <w:rFonts w:ascii="Segoe UI" w:eastAsia="Times New Roman" w:hAnsi="Segoe UI" w:cs="Segoe UI"/>
                <w:color w:val="000000" w:themeColor="text1"/>
              </w:rPr>
              <w:t>)</w:t>
            </w:r>
          </w:p>
        </w:tc>
      </w:tr>
      <w:tr w:rsidR="00137C57" w:rsidRPr="00B70B0E" w14:paraId="08A13F8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FA1052"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Apple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51150B" w14:textId="3057DCD2" w:rsidR="00137C57" w:rsidRPr="00B70B0E" w:rsidRDefault="47363E9C" w:rsidP="47363E9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An interface with Apple Calendar. This will be the EventKit Framework which allows the access of Apple Calendar events (</w:t>
            </w:r>
            <w:hyperlink w:anchor="_1.5_References" w:history="1">
              <w:r w:rsidRPr="00B70B0E">
                <w:rPr>
                  <w:rStyle w:val="Hyperlink"/>
                  <w:rFonts w:ascii="Segoe UI" w:eastAsia="Times New Roman" w:hAnsi="Segoe UI" w:cs="Segoe UI"/>
                </w:rPr>
                <w:t>see reference [4] in section 1.5</w:t>
              </w:r>
            </w:hyperlink>
            <w:r w:rsidRPr="00B70B0E">
              <w:rPr>
                <w:rFonts w:ascii="Segoe UI" w:eastAsia="Times New Roman" w:hAnsi="Segoe UI" w:cs="Segoe UI"/>
                <w:color w:val="000000" w:themeColor="text1"/>
              </w:rPr>
              <w:t>). The Minimum version available as of 2017 will be implemented.</w:t>
            </w:r>
          </w:p>
        </w:tc>
      </w:tr>
      <w:tr w:rsidR="00137C57" w:rsidRPr="00B70B0E" w14:paraId="31DAEC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00E78"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Outlook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7C9F0" w14:textId="769656A5" w:rsidR="00137C57" w:rsidRPr="00B70B0E" w:rsidRDefault="47363E9C" w:rsidP="47363E9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An interface with Outlook Calendar. The Minimum version available as of 2017 will be implemented (</w:t>
            </w:r>
            <w:hyperlink w:anchor="_1.5_References" w:history="1">
              <w:r w:rsidRPr="00B70B0E">
                <w:rPr>
                  <w:rStyle w:val="Hyperlink"/>
                  <w:rFonts w:ascii="Segoe UI" w:eastAsia="Times New Roman" w:hAnsi="Segoe UI" w:cs="Segoe UI"/>
                </w:rPr>
                <w:t>see reference [5] in section 1.5</w:t>
              </w:r>
            </w:hyperlink>
            <w:r w:rsidRPr="00B70B0E">
              <w:rPr>
                <w:rFonts w:ascii="Segoe UI" w:eastAsia="Times New Roman" w:hAnsi="Segoe UI" w:cs="Segoe UI"/>
                <w:color w:val="000000" w:themeColor="text1"/>
              </w:rPr>
              <w:t>).</w:t>
            </w:r>
          </w:p>
        </w:tc>
      </w:tr>
      <w:tr w:rsidR="00137C57" w:rsidRPr="00B70B0E" w14:paraId="6D0D1F6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BB74E7"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iCalendar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08221"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Holds iCalendar file information. Used for importing and exporting data to external calendars.</w:t>
            </w:r>
          </w:p>
        </w:tc>
      </w:tr>
      <w:tr w:rsidR="0046723F" w:rsidRPr="00B70B0E" w14:paraId="2C53A7A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99B97"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52B11D" w14:textId="77777777" w:rsidR="00137C57" w:rsidRPr="00B70B0E" w:rsidRDefault="00137C57" w:rsidP="00137C57">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4661ADC1"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46723F" w:rsidRPr="00B70B0E" w14:paraId="2EEED6B5"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533950" w14:textId="0C492175" w:rsidR="00137C57" w:rsidRPr="00B70B0E" w:rsidRDefault="0046723F"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getImportedCalendarItems()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CA79C5"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79AE4DE2"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46723F" w:rsidRPr="00B70B0E" w14:paraId="38F80CA1"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BAF9E1F" w14:textId="77777777" w:rsidR="00137C57" w:rsidRPr="00B70B0E"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1BFDD" w14:textId="6C952BB7" w:rsidR="00137C57" w:rsidRPr="00B70B0E" w:rsidRDefault="7CA12210" w:rsidP="0046723F">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w:t>
            </w:r>
            <w:r w:rsidR="0046723F" w:rsidRPr="00B70B0E">
              <w:rPr>
                <w:rFonts w:ascii="Segoe UI" w:eastAsia="Times New Roman" w:hAnsi="Segoe UI" w:cs="Segoe UI"/>
                <w:color w:val="000000" w:themeColor="text1"/>
              </w:rPr>
              <w:t xml:space="preserve">imports information from an external calendar using the API that the user has selected. The method </w:t>
            </w:r>
            <w:r w:rsidRPr="00B70B0E">
              <w:rPr>
                <w:rFonts w:ascii="Segoe UI" w:eastAsia="Times New Roman" w:hAnsi="Segoe UI" w:cs="Segoe UI"/>
                <w:color w:val="000000" w:themeColor="text1"/>
              </w:rPr>
              <w:t xml:space="preserve">returns the imported calendar items. </w:t>
            </w:r>
            <w:r w:rsidR="00137C57" w:rsidRPr="00B70B0E">
              <w:rPr>
                <w:rFonts w:ascii="Segoe UI" w:hAnsi="Segoe UI" w:cs="Segoe UI"/>
              </w:rPr>
              <w:br/>
            </w:r>
            <w:r w:rsidR="0046723F" w:rsidRPr="00B70B0E">
              <w:rPr>
                <w:rFonts w:ascii="Segoe UI" w:hAnsi="Segoe UI" w:cs="Segoe UI"/>
              </w:rPr>
              <w:t>Parameters: None</w:t>
            </w:r>
            <w:r w:rsidR="0046723F" w:rsidRPr="00B70B0E">
              <w:rPr>
                <w:rFonts w:ascii="Segoe UI" w:hAnsi="Segoe UI" w:cs="Segoe UI"/>
                <w:color w:val="000000" w:themeColor="text1"/>
              </w:rPr>
              <w:t xml:space="preserve"> </w:t>
            </w:r>
            <w:r w:rsidR="00137C57" w:rsidRPr="00B70B0E">
              <w:rPr>
                <w:rFonts w:ascii="Segoe UI" w:hAnsi="Segoe UI" w:cs="Segoe UI"/>
              </w:rPr>
              <w:br/>
            </w:r>
            <w:r w:rsidRPr="00B70B0E">
              <w:rPr>
                <w:rFonts w:ascii="Segoe UI" w:eastAsia="Times New Roman" w:hAnsi="Segoe UI" w:cs="Segoe UI"/>
                <w:color w:val="000000" w:themeColor="text1"/>
              </w:rPr>
              <w:t>Return:</w:t>
            </w:r>
            <w:r w:rsidR="00137C57" w:rsidRPr="00B70B0E">
              <w:rPr>
                <w:rFonts w:ascii="Segoe UI" w:hAnsi="Segoe UI" w:cs="Segoe UI"/>
              </w:rPr>
              <w:br/>
            </w:r>
            <w:r w:rsidRPr="00B70B0E">
              <w:rPr>
                <w:rFonts w:ascii="Segoe UI" w:eastAsia="Times New Roman" w:hAnsi="Segoe UI" w:cs="Segoe UI"/>
                <w:color w:val="000000" w:themeColor="text1"/>
              </w:rPr>
              <w:t>A list of Calendar Item objects with the items that are imported</w:t>
            </w:r>
          </w:p>
        </w:tc>
        <w:tc>
          <w:tcPr>
            <w:tcW w:w="0" w:type="auto"/>
            <w:shd w:val="clear" w:color="auto" w:fill="F6F8FA"/>
            <w:vAlign w:val="center"/>
            <w:hideMark/>
          </w:tcPr>
          <w:p w14:paraId="4A3A4864"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137C57" w:rsidRPr="00B70B0E" w14:paraId="2F904193" w14:textId="77777777" w:rsidTr="47363E9C">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095056" w14:textId="77777777" w:rsidR="00137C57" w:rsidRPr="00B70B0E" w:rsidRDefault="00137C57" w:rsidP="00137C57">
            <w:pPr>
              <w:spacing w:after="0" w:line="240" w:lineRule="auto"/>
              <w:rPr>
                <w:rFonts w:ascii="Segoe UI" w:eastAsia="Times New Roman" w:hAnsi="Segoe UI" w:cs="Segoe UI"/>
                <w:color w:val="000000" w:themeColor="text1"/>
              </w:rPr>
            </w:pPr>
          </w:p>
        </w:tc>
        <w:tc>
          <w:tcPr>
            <w:tcW w:w="0" w:type="auto"/>
            <w:shd w:val="clear" w:color="auto" w:fill="FFFFFF" w:themeFill="background1"/>
            <w:vAlign w:val="center"/>
            <w:hideMark/>
          </w:tcPr>
          <w:p w14:paraId="435BB089"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137C57" w:rsidRPr="00B70B0E" w14:paraId="7AEC47C1" w14:textId="77777777" w:rsidTr="00137C57">
        <w:trPr>
          <w:gridAfter w:val="2"/>
          <w:trHeight w:val="447"/>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307B05"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137C57" w:rsidRPr="00B70B0E" w14:paraId="7077E430" w14:textId="77777777" w:rsidTr="47363E9C">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89A841"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exportCalendarItems(Event)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08AA3F"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37C57" w:rsidRPr="00B70B0E" w14:paraId="0F822D69" w14:textId="77777777" w:rsidTr="47363E9C">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279F335" w14:textId="77777777" w:rsidR="00137C57" w:rsidRPr="00B70B0E"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41623"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exports an event into the desired calendar integration. </w:t>
            </w:r>
            <w:r w:rsidR="00137C57" w:rsidRPr="00B70B0E">
              <w:rPr>
                <w:rFonts w:ascii="Segoe UI" w:hAnsi="Segoe UI" w:cs="Segoe UI"/>
              </w:rPr>
              <w:br/>
            </w:r>
            <w:r w:rsidRPr="00B70B0E">
              <w:rPr>
                <w:rFonts w:ascii="Segoe UI" w:eastAsia="Times New Roman" w:hAnsi="Segoe UI" w:cs="Segoe UI"/>
                <w:color w:val="000000" w:themeColor="text1"/>
              </w:rPr>
              <w:t xml:space="preserve">Parameters: </w:t>
            </w:r>
            <w:r w:rsidR="00137C57" w:rsidRPr="00B70B0E">
              <w:rPr>
                <w:rFonts w:ascii="Segoe UI" w:hAnsi="Segoe UI" w:cs="Segoe UI"/>
              </w:rPr>
              <w:br/>
            </w:r>
            <w:r w:rsidRPr="00B70B0E">
              <w:rPr>
                <w:rFonts w:ascii="Segoe UI" w:eastAsia="Times New Roman" w:hAnsi="Segoe UI" w:cs="Segoe UI"/>
                <w:color w:val="000000" w:themeColor="text1"/>
              </w:rPr>
              <w:t>Event - A Calendar Item</w:t>
            </w:r>
          </w:p>
        </w:tc>
      </w:tr>
    </w:tbl>
    <w:p w14:paraId="3A64842B" w14:textId="77777777" w:rsidR="00813851" w:rsidRPr="00B70B0E" w:rsidRDefault="00813851" w:rsidP="7CA12210">
      <w:pPr>
        <w:pStyle w:val="Heading3"/>
        <w:rPr>
          <w:rFonts w:ascii="Segoe UI" w:hAnsi="Segoe UI" w:cs="Segoe UI"/>
          <w:sz w:val="30"/>
          <w:szCs w:val="30"/>
        </w:rPr>
      </w:pPr>
      <w:bookmarkStart w:id="687" w:name="_Toc501044196"/>
      <w:bookmarkStart w:id="688" w:name="_Toc501046790"/>
      <w:bookmarkStart w:id="689" w:name="_Toc501050152"/>
      <w:bookmarkStart w:id="690" w:name="_Toc501053184"/>
      <w:bookmarkStart w:id="691" w:name="_Toc501053704"/>
      <w:bookmarkStart w:id="692" w:name="_Toc501051997"/>
      <w:bookmarkStart w:id="693" w:name="_Toc501049767"/>
    </w:p>
    <w:p w14:paraId="5701964A" w14:textId="77777777" w:rsidR="00813851" w:rsidRPr="00B70B0E" w:rsidRDefault="00813851">
      <w:pPr>
        <w:rPr>
          <w:rFonts w:ascii="Segoe UI" w:eastAsia="Times New Roman" w:hAnsi="Segoe UI" w:cs="Segoe UI"/>
          <w:b/>
          <w:bCs/>
          <w:sz w:val="30"/>
          <w:szCs w:val="30"/>
        </w:rPr>
      </w:pPr>
      <w:r w:rsidRPr="00B70B0E">
        <w:rPr>
          <w:rFonts w:ascii="Segoe UI" w:hAnsi="Segoe UI" w:cs="Segoe UI"/>
          <w:sz w:val="30"/>
          <w:szCs w:val="30"/>
        </w:rPr>
        <w:br w:type="page"/>
      </w:r>
    </w:p>
    <w:p w14:paraId="3F0A452A" w14:textId="3D2F3499" w:rsidR="00140EAE" w:rsidRPr="00B70B0E" w:rsidRDefault="7CA12210" w:rsidP="7CA12210">
      <w:pPr>
        <w:pStyle w:val="Heading3"/>
        <w:rPr>
          <w:rFonts w:ascii="Segoe UI" w:hAnsi="Segoe UI" w:cs="Segoe UI"/>
          <w:sz w:val="30"/>
          <w:szCs w:val="30"/>
        </w:rPr>
      </w:pPr>
      <w:bookmarkStart w:id="694" w:name="_Toc501142007"/>
      <w:r w:rsidRPr="00B70B0E">
        <w:rPr>
          <w:rFonts w:ascii="Segoe UI" w:hAnsi="Segoe UI" w:cs="Segoe UI"/>
          <w:sz w:val="30"/>
          <w:szCs w:val="30"/>
        </w:rPr>
        <w:lastRenderedPageBreak/>
        <w:t>4.2.3 Model Classes</w:t>
      </w:r>
      <w:bookmarkEnd w:id="687"/>
      <w:bookmarkEnd w:id="688"/>
      <w:bookmarkEnd w:id="689"/>
      <w:bookmarkEnd w:id="690"/>
      <w:bookmarkEnd w:id="691"/>
      <w:bookmarkEnd w:id="692"/>
      <w:bookmarkEnd w:id="693"/>
      <w:bookmarkEnd w:id="694"/>
    </w:p>
    <w:p w14:paraId="080C4430" w14:textId="77777777" w:rsidR="00716BE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model classes contain all of the data fields necessary for the insertion, modification, and deletion of student and calendar information. They do not perform any functions other than sending and updating their information through getters and setters.</w:t>
      </w:r>
    </w:p>
    <w:p w14:paraId="59A09670" w14:textId="77777777" w:rsidR="00716BE0" w:rsidRPr="00B70B0E" w:rsidRDefault="7CA12210" w:rsidP="7CA12210">
      <w:pPr>
        <w:pStyle w:val="Heading4"/>
        <w:rPr>
          <w:rFonts w:ascii="Segoe UI" w:hAnsi="Segoe UI" w:cs="Segoe UI"/>
          <w:color w:val="000000" w:themeColor="text1"/>
        </w:rPr>
      </w:pPr>
      <w:bookmarkStart w:id="695" w:name="_Toc501044197"/>
      <w:r w:rsidRPr="00B70B0E">
        <w:rPr>
          <w:rFonts w:ascii="Segoe UI" w:hAnsi="Segoe UI" w:cs="Segoe UI"/>
        </w:rPr>
        <w:t>4.2.3.1 Calendar Item</w:t>
      </w:r>
      <w:bookmarkEnd w:id="695"/>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B70B0E" w14:paraId="3753B8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83EF4"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Calendar Item</w:t>
            </w:r>
          </w:p>
        </w:tc>
      </w:tr>
      <w:tr w:rsidR="00716BE0" w:rsidRPr="00B70B0E" w14:paraId="117B94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CEB17C" w14:textId="6F826F0F"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Description: The Calendar Item class holds the common information that is shared by any object that can be added and displayed on the calendar. </w:t>
            </w:r>
          </w:p>
        </w:tc>
      </w:tr>
    </w:tbl>
    <w:p w14:paraId="4CEA89F0" w14:textId="77777777" w:rsidR="00716BE0" w:rsidRPr="00B70B0E" w:rsidRDefault="00716BE0" w:rsidP="00140EA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337"/>
        <w:gridCol w:w="10931"/>
        <w:gridCol w:w="52"/>
      </w:tblGrid>
      <w:tr w:rsidR="00716BE0" w:rsidRPr="00B70B0E" w14:paraId="1E9177B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BA9B45"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39329"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716BE0" w:rsidRPr="00B70B0E" w14:paraId="3644B2D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9001"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35F1D"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name of the individual item that is displayed on the calendar</w:t>
            </w:r>
          </w:p>
        </w:tc>
      </w:tr>
      <w:tr w:rsidR="00716BE0" w:rsidRPr="00B70B0E" w14:paraId="21351F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8D39F3"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Start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F4C4F8"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starting time of the Calendar Item. The value includes the hour and minute. This affects where the item is placed onto the calendar.</w:t>
            </w:r>
          </w:p>
        </w:tc>
      </w:tr>
      <w:tr w:rsidR="00716BE0" w:rsidRPr="00B70B0E" w14:paraId="2E0539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096788"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Start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57C10"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starting day of the Calendar Item. This value includes the day, month, and year in the following format 'DD-MON-YYYY'. This affects where the item is placed onto the calendar.</w:t>
            </w:r>
          </w:p>
        </w:tc>
      </w:tr>
      <w:tr w:rsidR="00716BE0" w:rsidRPr="00B70B0E" w14:paraId="694ABC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76B6E6"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End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5350AB"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Ending time of the Calendar Item. The value includes the hour and minute. This affects how much space the item takes on the calendar display.</w:t>
            </w:r>
          </w:p>
        </w:tc>
      </w:tr>
      <w:tr w:rsidR="00716BE0" w:rsidRPr="00B70B0E" w14:paraId="09CAF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29FD00"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End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BDD71"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Ending day of the Calendar Item. This value includes the day, month, and year in the following format 'DD-MON-</w:t>
            </w:r>
            <w:r w:rsidRPr="00B70B0E">
              <w:rPr>
                <w:rFonts w:ascii="Segoe UI" w:hAnsi="Segoe UI" w:cs="Segoe UI"/>
                <w:color w:val="000000" w:themeColor="text1"/>
              </w:rPr>
              <w:lastRenderedPageBreak/>
              <w:t>YYYY'. This determines the last occurrence of a reoccurring event.</w:t>
            </w:r>
          </w:p>
        </w:tc>
      </w:tr>
      <w:tr w:rsidR="00716BE0" w:rsidRPr="00B70B0E" w14:paraId="4017B0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4CD99C"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lastRenderedPageBreak/>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450D91" w14:textId="77777777" w:rsidR="00716BE0" w:rsidRPr="00B70B0E" w:rsidRDefault="00716BE0">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512629A0" w14:textId="77777777" w:rsidR="00716BE0" w:rsidRPr="00B70B0E" w:rsidRDefault="00716BE0">
            <w:pPr>
              <w:spacing w:after="240"/>
              <w:rPr>
                <w:rFonts w:ascii="Segoe UI" w:hAnsi="Segoe UI" w:cs="Segoe UI"/>
                <w:color w:val="000000" w:themeColor="text1"/>
              </w:rPr>
            </w:pPr>
          </w:p>
        </w:tc>
      </w:tr>
      <w:tr w:rsidR="00716BE0" w:rsidRPr="00B70B0E" w14:paraId="53BB670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DC759"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59A44"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D6C02FD" w14:textId="77777777" w:rsidR="00716BE0" w:rsidRPr="00B70B0E" w:rsidRDefault="00716BE0">
            <w:pPr>
              <w:spacing w:after="240"/>
              <w:rPr>
                <w:rFonts w:ascii="Segoe UI" w:hAnsi="Segoe UI" w:cs="Segoe UI"/>
                <w:color w:val="000000" w:themeColor="text1"/>
              </w:rPr>
            </w:pPr>
          </w:p>
        </w:tc>
      </w:tr>
      <w:tr w:rsidR="00716BE0" w:rsidRPr="00B70B0E" w14:paraId="2B9F4FA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76D079B"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C9B3C2"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3101C2EA" w14:textId="77777777" w:rsidR="00716BE0" w:rsidRPr="00B70B0E" w:rsidRDefault="00716BE0">
            <w:pPr>
              <w:spacing w:after="240"/>
              <w:rPr>
                <w:rFonts w:ascii="Segoe UI" w:hAnsi="Segoe UI" w:cs="Segoe UI"/>
                <w:color w:val="000000" w:themeColor="text1"/>
              </w:rPr>
            </w:pPr>
          </w:p>
        </w:tc>
      </w:tr>
      <w:tr w:rsidR="00716BE0" w:rsidRPr="00B70B0E" w14:paraId="6ADADD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9BF2F1B"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EE132"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5C921274" w14:textId="77777777" w:rsidR="00716BE0" w:rsidRPr="00B70B0E" w:rsidRDefault="00716BE0">
            <w:pPr>
              <w:spacing w:after="240"/>
              <w:rPr>
                <w:rFonts w:ascii="Segoe UI" w:hAnsi="Segoe UI" w:cs="Segoe UI"/>
                <w:color w:val="000000" w:themeColor="text1"/>
              </w:rPr>
            </w:pPr>
          </w:p>
        </w:tc>
      </w:tr>
      <w:tr w:rsidR="00716BE0" w:rsidRPr="00B70B0E" w14:paraId="3065A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96DB760"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20C5CD"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FFFFF" w:themeFill="background1"/>
            <w:vAlign w:val="center"/>
            <w:hideMark/>
          </w:tcPr>
          <w:p w14:paraId="515120D7" w14:textId="77777777" w:rsidR="00716BE0" w:rsidRPr="00B70B0E" w:rsidRDefault="00716BE0">
            <w:pPr>
              <w:spacing w:after="240"/>
              <w:rPr>
                <w:rFonts w:ascii="Segoe UI" w:hAnsi="Segoe UI" w:cs="Segoe UI"/>
                <w:color w:val="000000" w:themeColor="text1"/>
              </w:rPr>
            </w:pPr>
          </w:p>
        </w:tc>
      </w:tr>
      <w:tr w:rsidR="00716BE0" w:rsidRPr="00B70B0E" w14:paraId="3699C6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37B04B"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31579"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00B8FD5" w14:textId="77777777" w:rsidR="00716BE0" w:rsidRPr="00B70B0E" w:rsidRDefault="00716BE0">
            <w:pPr>
              <w:spacing w:after="240"/>
              <w:rPr>
                <w:rFonts w:ascii="Segoe UI" w:hAnsi="Segoe UI" w:cs="Segoe UI"/>
                <w:color w:val="000000" w:themeColor="text1"/>
              </w:rPr>
            </w:pPr>
          </w:p>
        </w:tc>
      </w:tr>
      <w:tr w:rsidR="00716BE0" w:rsidRPr="00B70B0E" w14:paraId="40CEB70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453B5F6"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787881"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5AB3DA68" w14:textId="77777777" w:rsidR="00716BE0" w:rsidRPr="00B70B0E" w:rsidRDefault="00716BE0">
            <w:pPr>
              <w:spacing w:after="240"/>
              <w:rPr>
                <w:rFonts w:ascii="Segoe UI" w:hAnsi="Segoe UI" w:cs="Segoe UI"/>
                <w:color w:val="000000" w:themeColor="text1"/>
              </w:rPr>
            </w:pPr>
          </w:p>
        </w:tc>
      </w:tr>
      <w:tr w:rsidR="00716BE0" w:rsidRPr="00B70B0E" w14:paraId="7F1DD60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513D72"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F2272"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61C935B2" w14:textId="77777777" w:rsidR="00716BE0" w:rsidRPr="00B70B0E" w:rsidRDefault="00716BE0">
            <w:pPr>
              <w:spacing w:after="240"/>
              <w:rPr>
                <w:rFonts w:ascii="Segoe UI" w:hAnsi="Segoe UI" w:cs="Segoe UI"/>
                <w:color w:val="000000" w:themeColor="text1"/>
              </w:rPr>
            </w:pPr>
          </w:p>
        </w:tc>
      </w:tr>
      <w:tr w:rsidR="00716BE0" w:rsidRPr="00B70B0E" w14:paraId="316C4B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A91872"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BACF3"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716BE0"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FFFFF" w:themeFill="background1"/>
            <w:vAlign w:val="center"/>
            <w:hideMark/>
          </w:tcPr>
          <w:p w14:paraId="10C6B076" w14:textId="77777777" w:rsidR="00716BE0" w:rsidRPr="00B70B0E" w:rsidRDefault="00716BE0">
            <w:pPr>
              <w:spacing w:after="240"/>
              <w:rPr>
                <w:rFonts w:ascii="Segoe UI" w:hAnsi="Segoe UI" w:cs="Segoe UI"/>
                <w:color w:val="000000" w:themeColor="text1"/>
              </w:rPr>
            </w:pPr>
          </w:p>
        </w:tc>
      </w:tr>
    </w:tbl>
    <w:p w14:paraId="0C3805F7" w14:textId="3376FD2E" w:rsidR="009F2822" w:rsidRPr="00B70B0E" w:rsidRDefault="009F2822">
      <w:pPr>
        <w:rPr>
          <w:rFonts w:ascii="Segoe UI" w:eastAsia="Times New Roman" w:hAnsi="Segoe UI" w:cs="Segoe UI"/>
          <w:b/>
          <w:bCs/>
          <w:color w:val="000000" w:themeColor="text1"/>
          <w:sz w:val="24"/>
          <w:szCs w:val="24"/>
        </w:rPr>
      </w:pPr>
    </w:p>
    <w:p w14:paraId="56ACD895" w14:textId="6FE0555F" w:rsidR="00716BE0"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4.2.3.2 Assignment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B70B0E" w14:paraId="0410C7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DBB8C"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lastRenderedPageBreak/>
              <w:t>Class Name: Assignment</w:t>
            </w:r>
          </w:p>
        </w:tc>
      </w:tr>
      <w:tr w:rsidR="00716BE0" w:rsidRPr="00B70B0E" w14:paraId="610D73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3151B" w14:textId="214E86E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Description: The Assignment class is a type of calendar item. An assignment object contains all information related to a student's individual school assignment. When data is collected from I-Learn, each individual assignment is stored in an assignment instance and is then added into the Calendar's collection of visible items. This class includes all attributes that are found in the Calendar Item class.</w:t>
            </w:r>
          </w:p>
        </w:tc>
      </w:tr>
    </w:tbl>
    <w:p w14:paraId="5C21E070" w14:textId="77777777" w:rsidR="00716BE0" w:rsidRPr="00B70B0E" w:rsidRDefault="00716BE0" w:rsidP="397D7AB1">
      <w:pPr>
        <w:spacing w:after="0" w:line="240" w:lineRule="auto"/>
        <w:rPr>
          <w:rFonts w:ascii="Segoe UI" w:eastAsia="Times New Roman" w:hAnsi="Segoe UI" w:cs="Segoe UI"/>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479"/>
        <w:gridCol w:w="10796"/>
        <w:gridCol w:w="45"/>
      </w:tblGrid>
      <w:tr w:rsidR="00716BE0" w:rsidRPr="00B70B0E" w14:paraId="0598DC9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AC00A8"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A1E9F2"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716BE0" w:rsidRPr="00B70B0E" w14:paraId="4D3AE7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3EB2B"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Due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71A7B0"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time when the assignment is due on I-Learn. Includes the date and time. This affects where the item is placed onto the calendar.</w:t>
            </w:r>
          </w:p>
        </w:tc>
      </w:tr>
      <w:tr w:rsidR="00716BE0" w:rsidRPr="00B70B0E" w14:paraId="2F36D2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C93391"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Course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CC2867"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name of the course which the assignment belongs to.</w:t>
            </w:r>
          </w:p>
        </w:tc>
      </w:tr>
      <w:tr w:rsidR="00716BE0" w:rsidRPr="00B70B0E" w14:paraId="589994E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1C0B5"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BAC80E"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description of the individual assignment.</w:t>
            </w:r>
          </w:p>
        </w:tc>
      </w:tr>
      <w:tr w:rsidR="00716BE0" w:rsidRPr="00B70B0E" w14:paraId="57B45A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F3521E"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Type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A212B5"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type of the assignment. Used to set the priority level for the assignment.</w:t>
            </w:r>
          </w:p>
        </w:tc>
      </w:tr>
      <w:tr w:rsidR="00716BE0" w:rsidRPr="00B70B0E" w14:paraId="0358AD0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DD7AB"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Completed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785E7"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 boolean value that shows if an assignment has been completed</w:t>
            </w:r>
          </w:p>
        </w:tc>
      </w:tr>
      <w:tr w:rsidR="00716BE0" w:rsidRPr="00B70B0E" w14:paraId="0F5ACC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F2FBFF"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A5BA6"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URL that points to the assignment</w:t>
            </w:r>
          </w:p>
        </w:tc>
      </w:tr>
      <w:tr w:rsidR="00716BE0" w:rsidRPr="00B70B0E" w14:paraId="03256D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1DC6D"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1FF1E" w14:textId="77777777" w:rsidR="00716BE0" w:rsidRPr="00B70B0E" w:rsidRDefault="00716BE0" w:rsidP="397D7AB1">
            <w:pPr>
              <w:spacing w:after="240" w:line="240" w:lineRule="auto"/>
              <w:jc w:val="center"/>
              <w:rPr>
                <w:rFonts w:ascii="Segoe UI" w:eastAsia="Times New Roman" w:hAnsi="Segoe UI" w:cs="Segoe UI"/>
                <w:b/>
                <w:color w:val="000000" w:themeColor="text1"/>
              </w:rPr>
            </w:pPr>
          </w:p>
        </w:tc>
        <w:tc>
          <w:tcPr>
            <w:tcW w:w="0" w:type="auto"/>
            <w:shd w:val="clear" w:color="auto" w:fill="F6F8FA"/>
            <w:vAlign w:val="center"/>
            <w:hideMark/>
          </w:tcPr>
          <w:p w14:paraId="26B4DA3F"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C21741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D8D824"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E8C3A9"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A6E810"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73ACABB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A6FA518"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D6488"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AA694F1"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13351D1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44F807"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EC0F50"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7D146A0B"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81C32A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7AA9169"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96BF8"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getValueofDataElement():</w:t>
            </w:r>
            <w:r w:rsidR="397D7AB1" w:rsidRPr="00B70B0E">
              <w:rPr>
                <w:rFonts w:ascii="Segoe UI" w:hAnsi="Segoe UI" w:cs="Segoe UI"/>
              </w:rPr>
              <w:br/>
            </w:r>
            <w:r w:rsidRPr="00B70B0E">
              <w:rPr>
                <w:rFonts w:ascii="Segoe UI" w:eastAsia="Times New Roman" w:hAnsi="Segoe UI" w:cs="Segoe UI"/>
                <w:color w:val="000000" w:themeColor="text1"/>
              </w:rPr>
              <w:t>return dataElement</w:t>
            </w:r>
          </w:p>
        </w:tc>
        <w:tc>
          <w:tcPr>
            <w:tcW w:w="0" w:type="auto"/>
            <w:shd w:val="clear" w:color="auto" w:fill="F6F8FA"/>
            <w:vAlign w:val="center"/>
            <w:hideMark/>
          </w:tcPr>
          <w:p w14:paraId="49CFE8A1"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9466D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09D37"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C31AD"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3C7AACDD"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7723BF8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DD66D53"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CE22C"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2ED5D5E"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8FBBB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176A855"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249115"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05DEA20F"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35364BF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C4B1049"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CCDC2"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setValueofDataElement(dataValue):</w:t>
            </w:r>
            <w:r w:rsidR="00716BE0" w:rsidRPr="00B70B0E">
              <w:rPr>
                <w:rFonts w:ascii="Segoe UI" w:hAnsi="Segoe UI" w:cs="Segoe UI"/>
              </w:rPr>
              <w:br/>
            </w:r>
            <w:r w:rsidRPr="00B70B0E">
              <w:rPr>
                <w:rFonts w:ascii="Segoe UI" w:eastAsia="Times New Roman" w:hAnsi="Segoe UI" w:cs="Segoe UI"/>
                <w:color w:val="000000" w:themeColor="text1"/>
              </w:rPr>
              <w:t>dataElement = dataValue</w:t>
            </w:r>
          </w:p>
        </w:tc>
        <w:tc>
          <w:tcPr>
            <w:tcW w:w="0" w:type="auto"/>
            <w:shd w:val="clear" w:color="auto" w:fill="F6F8FA"/>
            <w:vAlign w:val="center"/>
            <w:hideMark/>
          </w:tcPr>
          <w:p w14:paraId="742E7473" w14:textId="77777777" w:rsidR="00716BE0" w:rsidRPr="00B70B0E" w:rsidRDefault="00716BE0" w:rsidP="397D7AB1">
            <w:pPr>
              <w:spacing w:after="240" w:line="240" w:lineRule="auto"/>
              <w:rPr>
                <w:rFonts w:ascii="Segoe UI" w:eastAsia="Times New Roman" w:hAnsi="Segoe UI" w:cs="Segoe UI"/>
                <w:color w:val="000000" w:themeColor="text1"/>
              </w:rPr>
            </w:pPr>
          </w:p>
        </w:tc>
      </w:tr>
    </w:tbl>
    <w:p w14:paraId="3E651166" w14:textId="77777777" w:rsidR="00813851" w:rsidRPr="00B70B0E" w:rsidRDefault="00813851" w:rsidP="7CA12210">
      <w:pPr>
        <w:pStyle w:val="Heading4"/>
        <w:rPr>
          <w:rFonts w:ascii="Segoe UI" w:eastAsia="Segoe UI" w:hAnsi="Segoe UI" w:cs="Segoe UI"/>
          <w:color w:val="000000" w:themeColor="text1"/>
        </w:rPr>
      </w:pPr>
    </w:p>
    <w:p w14:paraId="68C8937A" w14:textId="77777777" w:rsidR="00813851" w:rsidRPr="00B70B0E" w:rsidRDefault="00813851">
      <w:pPr>
        <w:rPr>
          <w:rFonts w:ascii="Segoe UI" w:eastAsia="Segoe UI" w:hAnsi="Segoe UI" w:cs="Segoe UI"/>
          <w:b/>
          <w:bCs/>
          <w:color w:val="000000" w:themeColor="text1"/>
          <w:sz w:val="24"/>
          <w:szCs w:val="24"/>
        </w:rPr>
      </w:pPr>
      <w:r w:rsidRPr="00B70B0E">
        <w:rPr>
          <w:rFonts w:ascii="Segoe UI" w:eastAsia="Segoe UI" w:hAnsi="Segoe UI" w:cs="Segoe UI"/>
          <w:color w:val="000000" w:themeColor="text1"/>
        </w:rPr>
        <w:br w:type="page"/>
      </w:r>
    </w:p>
    <w:p w14:paraId="681404B3" w14:textId="46593EBC" w:rsidR="00FE0D9C" w:rsidRPr="00B70B0E" w:rsidRDefault="7CA12210" w:rsidP="7CA12210">
      <w:pPr>
        <w:pStyle w:val="Heading4"/>
        <w:rPr>
          <w:rFonts w:ascii="Segoe UI" w:eastAsia="Segoe UI" w:hAnsi="Segoe UI" w:cs="Segoe UI"/>
          <w:color w:val="000000" w:themeColor="text1"/>
        </w:rPr>
      </w:pPr>
      <w:r w:rsidRPr="00B70B0E">
        <w:rPr>
          <w:rFonts w:ascii="Segoe UI" w:eastAsia="Segoe UI" w:hAnsi="Segoe UI" w:cs="Segoe UI"/>
          <w:color w:val="000000" w:themeColor="text1"/>
        </w:rPr>
        <w:lastRenderedPageBreak/>
        <w:t>4.2.3.3 Event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B70B0E" w14:paraId="5C17794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05443B"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Event</w:t>
            </w:r>
          </w:p>
        </w:tc>
      </w:tr>
      <w:tr w:rsidR="00FE0D9C" w:rsidRPr="00B70B0E" w14:paraId="5AA22F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47D93" w14:textId="4946970A"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 The Event class is a type of calendar item. Unlike an assignment object, an event object is created by the user rather than I-Learn and does not relate to a school assignment. An event object contains all information relating to a future event that the user needs to add to their calendar. Most importantly an event object can be reoccurring in the calendar. This class includes all attributes that are found in the Calendar Item class.</w:t>
            </w:r>
          </w:p>
        </w:tc>
      </w:tr>
    </w:tbl>
    <w:p w14:paraId="1B0A8C1C" w14:textId="77777777" w:rsidR="00FE0D9C" w:rsidRPr="00B70B0E"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337"/>
        <w:gridCol w:w="10933"/>
        <w:gridCol w:w="50"/>
      </w:tblGrid>
      <w:tr w:rsidR="00FE0D9C" w:rsidRPr="00B70B0E" w14:paraId="706735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ADC65D"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9FE6D4"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FE0D9C" w:rsidRPr="00B70B0E" w14:paraId="460234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85090"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B77B4F"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brief description of the location for the event.</w:t>
            </w:r>
          </w:p>
        </w:tc>
      </w:tr>
      <w:tr w:rsidR="00FE0D9C" w:rsidRPr="00B70B0E" w14:paraId="6A6405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AEACA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2242A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user generated description of the event.</w:t>
            </w:r>
          </w:p>
        </w:tc>
      </w:tr>
      <w:tr w:rsidR="00FE0D9C" w:rsidRPr="00B70B0E" w14:paraId="0317E48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474A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frequency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6C842F" w14:textId="23302AC6"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a number representing how often the event is to be repeated. Frequencies include daily = 1, weekly = 3, monthly = 7, quarterly = 11, semi-annually = 13, and annually = 17. </w:t>
            </w:r>
          </w:p>
        </w:tc>
      </w:tr>
      <w:tr w:rsidR="00FE0D9C" w:rsidRPr="00B70B0E" w14:paraId="472DEE9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A6E6A2"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day occurrence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EABBA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number representing which days of the week the event is to be displayed on the calendar. Each day of the week is represented by a factor of 2(ex. Sunday = 1, Monday = 2, Tuesday = 4 etc.) each day checked by the user adds the corresponding day's value to get the final value, which determines the days that the event will be displayed.</w:t>
            </w:r>
          </w:p>
        </w:tc>
      </w:tr>
      <w:tr w:rsidR="00FE0D9C" w:rsidRPr="00B70B0E" w14:paraId="4B3527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76A3A"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31C92" w14:textId="77777777" w:rsidR="00FE0D9C" w:rsidRPr="00B70B0E"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7D0BDD49" w14:textId="77777777" w:rsidR="00FE0D9C" w:rsidRPr="00B70B0E" w:rsidRDefault="00FE0D9C">
            <w:pPr>
              <w:spacing w:after="240"/>
              <w:rPr>
                <w:rFonts w:ascii="Segoe UI" w:hAnsi="Segoe UI" w:cs="Segoe UI"/>
                <w:color w:val="000000" w:themeColor="text1"/>
              </w:rPr>
            </w:pPr>
          </w:p>
        </w:tc>
      </w:tr>
      <w:tr w:rsidR="00FE0D9C" w:rsidRPr="00B70B0E" w14:paraId="40531BB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4AFEA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192BC8"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1B177F0" w14:textId="77777777" w:rsidR="00FE0D9C" w:rsidRPr="00B70B0E" w:rsidRDefault="00FE0D9C">
            <w:pPr>
              <w:spacing w:after="240"/>
              <w:rPr>
                <w:rFonts w:ascii="Segoe UI" w:hAnsi="Segoe UI" w:cs="Segoe UI"/>
                <w:color w:val="000000" w:themeColor="text1"/>
              </w:rPr>
            </w:pPr>
          </w:p>
        </w:tc>
      </w:tr>
      <w:tr w:rsidR="00FE0D9C" w:rsidRPr="00B70B0E" w14:paraId="23A7C5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9FF2F"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F9C85"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68446A1D" w14:textId="77777777" w:rsidR="00FE0D9C" w:rsidRPr="00B70B0E" w:rsidRDefault="00FE0D9C">
            <w:pPr>
              <w:spacing w:after="240"/>
              <w:rPr>
                <w:rFonts w:ascii="Segoe UI" w:hAnsi="Segoe UI" w:cs="Segoe UI"/>
                <w:color w:val="000000" w:themeColor="text1"/>
              </w:rPr>
            </w:pPr>
          </w:p>
        </w:tc>
      </w:tr>
      <w:tr w:rsidR="00FE0D9C" w:rsidRPr="00B70B0E" w14:paraId="5FB7985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51DAEE"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8C536"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2BC2800F" w14:textId="77777777" w:rsidR="00FE0D9C" w:rsidRPr="00B70B0E" w:rsidRDefault="00FE0D9C">
            <w:pPr>
              <w:spacing w:after="240"/>
              <w:rPr>
                <w:rFonts w:ascii="Segoe UI" w:hAnsi="Segoe UI" w:cs="Segoe UI"/>
                <w:color w:val="000000" w:themeColor="text1"/>
              </w:rPr>
            </w:pPr>
          </w:p>
        </w:tc>
      </w:tr>
      <w:tr w:rsidR="00FE0D9C" w:rsidRPr="00B70B0E" w14:paraId="0BFA4A5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15B1F3D"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A296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6F8FA"/>
            <w:vAlign w:val="center"/>
            <w:hideMark/>
          </w:tcPr>
          <w:p w14:paraId="49A2F769" w14:textId="77777777" w:rsidR="00FE0D9C" w:rsidRPr="00B70B0E" w:rsidRDefault="00FE0D9C">
            <w:pPr>
              <w:spacing w:after="240"/>
              <w:rPr>
                <w:rFonts w:ascii="Segoe UI" w:hAnsi="Segoe UI" w:cs="Segoe UI"/>
                <w:color w:val="000000" w:themeColor="text1"/>
              </w:rPr>
            </w:pPr>
          </w:p>
        </w:tc>
      </w:tr>
      <w:tr w:rsidR="00FE0D9C" w:rsidRPr="00B70B0E" w14:paraId="0DDAF09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1D0B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5E78"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B81CE7B" w14:textId="77777777" w:rsidR="00FE0D9C" w:rsidRPr="00B70B0E" w:rsidRDefault="00FE0D9C">
            <w:pPr>
              <w:spacing w:after="240"/>
              <w:rPr>
                <w:rFonts w:ascii="Segoe UI" w:hAnsi="Segoe UI" w:cs="Segoe UI"/>
                <w:color w:val="000000" w:themeColor="text1"/>
              </w:rPr>
            </w:pPr>
          </w:p>
        </w:tc>
      </w:tr>
      <w:tr w:rsidR="00FE0D9C" w:rsidRPr="00B70B0E" w14:paraId="5E1C6EE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34CBBA1"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6E31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60377EC" w14:textId="77777777" w:rsidR="00FE0D9C" w:rsidRPr="00B70B0E" w:rsidRDefault="00FE0D9C">
            <w:pPr>
              <w:spacing w:after="240"/>
              <w:rPr>
                <w:rFonts w:ascii="Segoe UI" w:hAnsi="Segoe UI" w:cs="Segoe UI"/>
                <w:color w:val="000000" w:themeColor="text1"/>
              </w:rPr>
            </w:pPr>
          </w:p>
        </w:tc>
      </w:tr>
      <w:tr w:rsidR="00FE0D9C" w:rsidRPr="00B70B0E" w14:paraId="06BDC4B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D7696A"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F3C4A5"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17CBF68A" w14:textId="77777777" w:rsidR="00FE0D9C" w:rsidRPr="00B70B0E" w:rsidRDefault="00FE0D9C">
            <w:pPr>
              <w:spacing w:after="240"/>
              <w:rPr>
                <w:rFonts w:ascii="Segoe UI" w:hAnsi="Segoe UI" w:cs="Segoe UI"/>
                <w:color w:val="000000" w:themeColor="text1"/>
              </w:rPr>
            </w:pPr>
          </w:p>
        </w:tc>
      </w:tr>
      <w:tr w:rsidR="00FE0D9C" w:rsidRPr="00B70B0E" w14:paraId="1D8EB6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300C8D"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E4AED"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FE0D9C"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6F8FA"/>
            <w:vAlign w:val="center"/>
            <w:hideMark/>
          </w:tcPr>
          <w:p w14:paraId="536D276F" w14:textId="77777777" w:rsidR="00FE0D9C" w:rsidRPr="00B70B0E" w:rsidRDefault="00FE0D9C">
            <w:pPr>
              <w:spacing w:after="240"/>
              <w:rPr>
                <w:rFonts w:ascii="Segoe UI" w:hAnsi="Segoe UI" w:cs="Segoe UI"/>
                <w:color w:val="000000" w:themeColor="text1"/>
              </w:rPr>
            </w:pPr>
          </w:p>
        </w:tc>
      </w:tr>
      <w:tr w:rsidR="00FE0D9C" w:rsidRPr="00B70B0E" w14:paraId="3EF4EFC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EAE1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 day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9888FD"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FCBF7FA" w14:textId="77777777" w:rsidR="00FE0D9C" w:rsidRPr="00B70B0E" w:rsidRDefault="00FE0D9C">
            <w:pPr>
              <w:spacing w:after="240"/>
              <w:rPr>
                <w:rFonts w:ascii="Segoe UI" w:hAnsi="Segoe UI" w:cs="Segoe UI"/>
                <w:color w:val="000000" w:themeColor="text1"/>
              </w:rPr>
            </w:pPr>
          </w:p>
        </w:tc>
      </w:tr>
      <w:tr w:rsidR="00FE0D9C" w:rsidRPr="00B70B0E" w14:paraId="1DFADD6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9FD42D"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9B9A3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Returns a list of weekdays for which the event is to occur on the calendar. It does this by seperating each number value from the total value</w:t>
            </w:r>
          </w:p>
        </w:tc>
        <w:tc>
          <w:tcPr>
            <w:tcW w:w="0" w:type="auto"/>
            <w:shd w:val="clear" w:color="auto" w:fill="F6F8FA"/>
            <w:vAlign w:val="center"/>
            <w:hideMark/>
          </w:tcPr>
          <w:p w14:paraId="3F78F279" w14:textId="77777777" w:rsidR="00FE0D9C" w:rsidRPr="00B70B0E" w:rsidRDefault="00FE0D9C">
            <w:pPr>
              <w:spacing w:after="240"/>
              <w:rPr>
                <w:rFonts w:ascii="Segoe UI" w:hAnsi="Segoe UI" w:cs="Segoe UI"/>
                <w:color w:val="000000" w:themeColor="text1"/>
              </w:rPr>
            </w:pPr>
          </w:p>
        </w:tc>
      </w:tr>
      <w:tr w:rsidR="00FE0D9C" w:rsidRPr="00B70B0E" w14:paraId="65C0C4E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0CA344"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0424B"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755C01DF" w14:textId="77777777" w:rsidR="00FE0D9C" w:rsidRPr="00B70B0E" w:rsidRDefault="00FE0D9C">
            <w:pPr>
              <w:spacing w:after="240"/>
              <w:rPr>
                <w:rFonts w:ascii="Segoe UI" w:hAnsi="Segoe UI" w:cs="Segoe UI"/>
                <w:color w:val="000000" w:themeColor="text1"/>
              </w:rPr>
            </w:pPr>
          </w:p>
        </w:tc>
      </w:tr>
      <w:tr w:rsidR="00FE0D9C" w:rsidRPr="00B70B0E" w14:paraId="6D4D309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4F3D6B"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407B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getDayOccurrence():</w:t>
            </w:r>
            <w:r w:rsidR="397D7AB1" w:rsidRPr="00B70B0E">
              <w:rPr>
                <w:rFonts w:ascii="Segoe UI" w:hAnsi="Segoe UI" w:cs="Segoe UI"/>
              </w:rPr>
              <w:br/>
            </w:r>
            <w:r w:rsidRPr="00B70B0E">
              <w:rPr>
                <w:rFonts w:ascii="Segoe UI" w:hAnsi="Segoe UI" w:cs="Segoe UI"/>
                <w:color w:val="000000" w:themeColor="text1"/>
              </w:rPr>
              <w:t>dayArray = {sun, mon, tue, wed, thur, fri, sat}</w:t>
            </w:r>
            <w:r w:rsidR="397D7AB1" w:rsidRPr="00B70B0E">
              <w:rPr>
                <w:rFonts w:ascii="Segoe UI" w:hAnsi="Segoe UI" w:cs="Segoe UI"/>
              </w:rPr>
              <w:br/>
            </w:r>
            <w:r w:rsidRPr="00B70B0E">
              <w:rPr>
                <w:rFonts w:ascii="Segoe UI" w:hAnsi="Segoe UI" w:cs="Segoe UI"/>
                <w:color w:val="000000" w:themeColor="text1"/>
              </w:rPr>
              <w:t>numberArray = {1, 2, 4, 8, 16, 32, 64}</w:t>
            </w:r>
            <w:r w:rsidR="397D7AB1" w:rsidRPr="00B70B0E">
              <w:rPr>
                <w:rFonts w:ascii="Segoe UI" w:hAnsi="Segoe UI" w:cs="Segoe UI"/>
              </w:rPr>
              <w:br/>
            </w:r>
            <w:r w:rsidRPr="00B70B0E">
              <w:rPr>
                <w:rFonts w:ascii="Segoe UI" w:hAnsi="Segoe UI" w:cs="Segoe UI"/>
                <w:color w:val="000000" w:themeColor="text1"/>
              </w:rPr>
              <w:lastRenderedPageBreak/>
              <w:t>dayList = {}</w:t>
            </w:r>
            <w:r w:rsidR="397D7AB1" w:rsidRPr="00B70B0E">
              <w:rPr>
                <w:rFonts w:ascii="Segoe UI" w:hAnsi="Segoe UI" w:cs="Segoe UI"/>
              </w:rPr>
              <w:br/>
            </w:r>
            <w:r w:rsidRPr="00B70B0E">
              <w:rPr>
                <w:rFonts w:ascii="Segoe UI" w:hAnsi="Segoe UI" w:cs="Segoe UI"/>
                <w:color w:val="000000" w:themeColor="text1"/>
              </w:rPr>
              <w:t>for each number in numberArray (starting at end){</w:t>
            </w:r>
            <w:r w:rsidR="397D7AB1" w:rsidRPr="00B70B0E">
              <w:rPr>
                <w:rFonts w:ascii="Segoe UI" w:hAnsi="Segoe UI" w:cs="Segoe UI"/>
              </w:rPr>
              <w:br/>
            </w:r>
            <w:r w:rsidRPr="00B70B0E">
              <w:rPr>
                <w:rFonts w:ascii="Segoe UI" w:hAnsi="Segoe UI" w:cs="Segoe UI"/>
                <w:color w:val="000000" w:themeColor="text1"/>
              </w:rPr>
              <w:t>if number &gt;= event day occurrence:</w:t>
            </w:r>
            <w:r w:rsidR="397D7AB1" w:rsidRPr="00B70B0E">
              <w:rPr>
                <w:rFonts w:ascii="Segoe UI" w:hAnsi="Segoe UI" w:cs="Segoe UI"/>
              </w:rPr>
              <w:br/>
            </w:r>
            <w:r w:rsidRPr="00B70B0E">
              <w:rPr>
                <w:rFonts w:ascii="Segoe UI" w:hAnsi="Segoe UI" w:cs="Segoe UI"/>
                <w:color w:val="000000" w:themeColor="text1"/>
              </w:rPr>
              <w:t>continue</w:t>
            </w:r>
            <w:r w:rsidR="397D7AB1" w:rsidRPr="00B70B0E">
              <w:rPr>
                <w:rFonts w:ascii="Segoe UI" w:hAnsi="Segoe UI" w:cs="Segoe UI"/>
              </w:rPr>
              <w:br/>
            </w:r>
            <w:r w:rsidRPr="00B70B0E">
              <w:rPr>
                <w:rFonts w:ascii="Segoe UI" w:hAnsi="Segoe UI" w:cs="Segoe UI"/>
                <w:color w:val="000000" w:themeColor="text1"/>
              </w:rPr>
              <w:t>else:</w:t>
            </w:r>
            <w:r w:rsidR="397D7AB1" w:rsidRPr="00B70B0E">
              <w:rPr>
                <w:rFonts w:ascii="Segoe UI" w:hAnsi="Segoe UI" w:cs="Segoe UI"/>
              </w:rPr>
              <w:br/>
            </w:r>
            <w:r w:rsidRPr="00B70B0E">
              <w:rPr>
                <w:rFonts w:ascii="Segoe UI" w:hAnsi="Segoe UI" w:cs="Segoe UI"/>
                <w:color w:val="000000" w:themeColor="text1"/>
              </w:rPr>
              <w:t>event day occurrence -= number</w:t>
            </w:r>
            <w:r w:rsidR="397D7AB1" w:rsidRPr="00B70B0E">
              <w:rPr>
                <w:rFonts w:ascii="Segoe UI" w:hAnsi="Segoe UI" w:cs="Segoe UI"/>
              </w:rPr>
              <w:br/>
            </w:r>
            <w:r w:rsidRPr="00B70B0E">
              <w:rPr>
                <w:rFonts w:ascii="Segoe UI" w:hAnsi="Segoe UI" w:cs="Segoe UI"/>
                <w:color w:val="000000" w:themeColor="text1"/>
              </w:rPr>
              <w:t>add corresponding day to dayList }</w:t>
            </w:r>
            <w:r w:rsidR="397D7AB1" w:rsidRPr="00B70B0E">
              <w:rPr>
                <w:rFonts w:ascii="Segoe UI" w:hAnsi="Segoe UI" w:cs="Segoe UI"/>
              </w:rPr>
              <w:br/>
            </w:r>
            <w:r w:rsidRPr="00B70B0E">
              <w:rPr>
                <w:rFonts w:ascii="Segoe UI" w:hAnsi="Segoe UI" w:cs="Segoe UI"/>
                <w:color w:val="000000" w:themeColor="text1"/>
              </w:rPr>
              <w:t xml:space="preserve">return dayList </w:t>
            </w:r>
          </w:p>
        </w:tc>
        <w:tc>
          <w:tcPr>
            <w:tcW w:w="0" w:type="auto"/>
            <w:shd w:val="clear" w:color="auto" w:fill="F6F8FA"/>
            <w:vAlign w:val="center"/>
            <w:hideMark/>
          </w:tcPr>
          <w:p w14:paraId="65D9BDA4" w14:textId="77777777" w:rsidR="00FE0D9C" w:rsidRPr="00B70B0E" w:rsidRDefault="00FE0D9C">
            <w:pPr>
              <w:spacing w:after="240"/>
              <w:rPr>
                <w:rFonts w:ascii="Segoe UI" w:hAnsi="Segoe UI" w:cs="Segoe UI"/>
                <w:color w:val="000000" w:themeColor="text1"/>
              </w:rPr>
            </w:pPr>
          </w:p>
        </w:tc>
      </w:tr>
    </w:tbl>
    <w:p w14:paraId="6798043C" w14:textId="77777777" w:rsidR="00FE0D9C"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4.2.3.4 Notification</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B70B0E" w14:paraId="408F18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E7615D"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Notification</w:t>
            </w:r>
          </w:p>
        </w:tc>
      </w:tr>
      <w:tr w:rsidR="00FE0D9C" w:rsidRPr="00B70B0E" w14:paraId="4694E89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FBE558" w14:textId="485DBC7F" w:rsidR="00D319E3"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Description: The Notification class is a type of calendar item. A notification object is essentially a reminder for the user and can be connected to any calendar item found within a user's calendar.</w:t>
            </w:r>
          </w:p>
          <w:p w14:paraId="4CA73B25" w14:textId="2E9A4021"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 A notification is created in one of two ways: The user creates a reminder for a calendar item and sets it for a specific time, or the user has set their calendar to notify them when a assignment or event's start time is approaching the current time.</w:t>
            </w:r>
          </w:p>
        </w:tc>
      </w:tr>
    </w:tbl>
    <w:p w14:paraId="59AB9CC8" w14:textId="77777777" w:rsidR="00FE0D9C" w:rsidRPr="00B70B0E"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6"/>
        <w:gridCol w:w="41"/>
      </w:tblGrid>
      <w:tr w:rsidR="00FE0D9C" w:rsidRPr="00B70B0E" w14:paraId="1282927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AA79C7"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E87F5"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FE0D9C" w:rsidRPr="00B70B0E" w14:paraId="333FDD7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A2F4F"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reminder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35AD22"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time for when the notification is to alert the user. Includes the date and time.</w:t>
            </w:r>
          </w:p>
        </w:tc>
      </w:tr>
      <w:tr w:rsidR="00FE0D9C" w:rsidRPr="00B70B0E" w14:paraId="059056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2048F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item</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D108A"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item that the notification is connected to.</w:t>
            </w:r>
          </w:p>
        </w:tc>
      </w:tr>
      <w:tr w:rsidR="00FE0D9C" w:rsidRPr="00B70B0E" w14:paraId="356588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37EF1"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9A9E9" w14:textId="77777777" w:rsidR="00FE0D9C" w:rsidRPr="00B70B0E"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36C818A0" w14:textId="77777777" w:rsidR="00FE0D9C" w:rsidRPr="00B70B0E" w:rsidRDefault="00FE0D9C">
            <w:pPr>
              <w:spacing w:after="240"/>
              <w:rPr>
                <w:rFonts w:ascii="Segoe UI" w:hAnsi="Segoe UI" w:cs="Segoe UI"/>
                <w:color w:val="000000" w:themeColor="text1"/>
              </w:rPr>
            </w:pPr>
          </w:p>
        </w:tc>
      </w:tr>
      <w:tr w:rsidR="00FE0D9C" w:rsidRPr="00B70B0E" w14:paraId="1F889ED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3E99D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A06D66"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C91C6E9" w14:textId="77777777" w:rsidR="00FE0D9C" w:rsidRPr="00B70B0E" w:rsidRDefault="00FE0D9C">
            <w:pPr>
              <w:spacing w:after="240"/>
              <w:rPr>
                <w:rFonts w:ascii="Segoe UI" w:hAnsi="Segoe UI" w:cs="Segoe UI"/>
                <w:color w:val="000000" w:themeColor="text1"/>
              </w:rPr>
            </w:pPr>
          </w:p>
        </w:tc>
      </w:tr>
      <w:tr w:rsidR="00FE0D9C" w:rsidRPr="00B70B0E" w14:paraId="43A17F4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42F29A"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1DCE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B6382E6" w14:textId="77777777" w:rsidR="00FE0D9C" w:rsidRPr="00B70B0E" w:rsidRDefault="00FE0D9C">
            <w:pPr>
              <w:spacing w:after="240"/>
              <w:rPr>
                <w:rFonts w:ascii="Segoe UI" w:hAnsi="Segoe UI" w:cs="Segoe UI"/>
                <w:color w:val="000000" w:themeColor="text1"/>
              </w:rPr>
            </w:pPr>
          </w:p>
        </w:tc>
      </w:tr>
      <w:tr w:rsidR="00FE0D9C" w:rsidRPr="00B70B0E" w14:paraId="3BA475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59BC851"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608DE3"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7301BB9" w14:textId="77777777" w:rsidR="00FE0D9C" w:rsidRPr="00B70B0E" w:rsidRDefault="00FE0D9C">
            <w:pPr>
              <w:spacing w:after="240"/>
              <w:rPr>
                <w:rFonts w:ascii="Segoe UI" w:hAnsi="Segoe UI" w:cs="Segoe UI"/>
                <w:color w:val="000000" w:themeColor="text1"/>
              </w:rPr>
            </w:pPr>
          </w:p>
        </w:tc>
      </w:tr>
      <w:tr w:rsidR="00FE0D9C" w:rsidRPr="00B70B0E" w14:paraId="0A943BB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37D6AB"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331C17"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6F8FA"/>
            <w:vAlign w:val="center"/>
            <w:hideMark/>
          </w:tcPr>
          <w:p w14:paraId="1FC95A27" w14:textId="77777777" w:rsidR="00FE0D9C" w:rsidRPr="00B70B0E" w:rsidRDefault="00FE0D9C">
            <w:pPr>
              <w:spacing w:after="240"/>
              <w:rPr>
                <w:rFonts w:ascii="Segoe UI" w:hAnsi="Segoe UI" w:cs="Segoe UI"/>
                <w:color w:val="000000" w:themeColor="text1"/>
              </w:rPr>
            </w:pPr>
          </w:p>
        </w:tc>
      </w:tr>
      <w:tr w:rsidR="00FE0D9C" w:rsidRPr="00B70B0E" w14:paraId="3AF505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C2F7F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B00345"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07A32A1" w14:textId="77777777" w:rsidR="00FE0D9C" w:rsidRPr="00B70B0E" w:rsidRDefault="00FE0D9C">
            <w:pPr>
              <w:spacing w:after="240"/>
              <w:rPr>
                <w:rFonts w:ascii="Segoe UI" w:hAnsi="Segoe UI" w:cs="Segoe UI"/>
                <w:color w:val="000000" w:themeColor="text1"/>
              </w:rPr>
            </w:pPr>
          </w:p>
        </w:tc>
      </w:tr>
      <w:tr w:rsidR="00FE0D9C" w:rsidRPr="00B70B0E" w14:paraId="619CAD5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4E7D114"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CE98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1DA86E50" w14:textId="77777777" w:rsidR="00FE0D9C" w:rsidRPr="00B70B0E" w:rsidRDefault="00FE0D9C">
            <w:pPr>
              <w:spacing w:after="240"/>
              <w:rPr>
                <w:rFonts w:ascii="Segoe UI" w:hAnsi="Segoe UI" w:cs="Segoe UI"/>
                <w:color w:val="000000" w:themeColor="text1"/>
              </w:rPr>
            </w:pPr>
          </w:p>
        </w:tc>
      </w:tr>
      <w:tr w:rsidR="00FE0D9C" w:rsidRPr="00B70B0E" w14:paraId="39A659F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B36209"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C4D547"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0836CEC0" w14:textId="77777777" w:rsidR="00FE0D9C" w:rsidRPr="00B70B0E" w:rsidRDefault="00FE0D9C">
            <w:pPr>
              <w:spacing w:after="240"/>
              <w:rPr>
                <w:rFonts w:ascii="Segoe UI" w:hAnsi="Segoe UI" w:cs="Segoe UI"/>
                <w:color w:val="000000" w:themeColor="text1"/>
              </w:rPr>
            </w:pPr>
          </w:p>
        </w:tc>
      </w:tr>
      <w:tr w:rsidR="00FE0D9C" w:rsidRPr="00B70B0E" w14:paraId="4313A0D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DD54340"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1B9C7"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FE0D9C"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6F8FA"/>
            <w:vAlign w:val="center"/>
            <w:hideMark/>
          </w:tcPr>
          <w:p w14:paraId="40C0E4BB" w14:textId="77777777" w:rsidR="00FE0D9C" w:rsidRPr="00B70B0E" w:rsidRDefault="00FE0D9C">
            <w:pPr>
              <w:spacing w:after="240"/>
              <w:rPr>
                <w:rFonts w:ascii="Segoe UI" w:hAnsi="Segoe UI" w:cs="Segoe UI"/>
                <w:color w:val="000000" w:themeColor="text1"/>
              </w:rPr>
            </w:pPr>
          </w:p>
        </w:tc>
      </w:tr>
    </w:tbl>
    <w:p w14:paraId="686C3504" w14:textId="77777777" w:rsidR="00250EB3" w:rsidRPr="00B70B0E" w:rsidRDefault="00250EB3" w:rsidP="7CA12210">
      <w:pPr>
        <w:pStyle w:val="Heading4"/>
        <w:rPr>
          <w:rFonts w:ascii="Segoe UI" w:hAnsi="Segoe UI" w:cs="Segoe UI"/>
          <w:color w:val="000000" w:themeColor="text1"/>
        </w:rPr>
      </w:pPr>
    </w:p>
    <w:p w14:paraId="5D454353" w14:textId="77777777" w:rsidR="00250EB3" w:rsidRPr="00B70B0E" w:rsidRDefault="00250EB3">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6A892AF4" w14:textId="1A3ACFDE" w:rsidR="00FE0D9C"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4.2.3.5 Student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B70B0E" w14:paraId="12DBAC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41B579" w14:textId="77777777" w:rsidR="00FE0D9C"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Student</w:t>
            </w:r>
          </w:p>
        </w:tc>
      </w:tr>
      <w:tr w:rsidR="00FE0D9C" w:rsidRPr="00B70B0E" w14:paraId="765C4A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26B55" w14:textId="5BE3F13B"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Description: The Student class holds all data related to a user and works with the student controller class to save new insertions and modifications of user data. The Student class interacts with the Student Controller (4.2.2.3) as a data structure to store student information. </w:t>
            </w:r>
          </w:p>
        </w:tc>
      </w:tr>
    </w:tbl>
    <w:p w14:paraId="4D9C9065" w14:textId="77777777" w:rsidR="00FE0D9C" w:rsidRPr="00B70B0E"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6"/>
        <w:gridCol w:w="41"/>
      </w:tblGrid>
      <w:tr w:rsidR="00FE0D9C" w:rsidRPr="00B70B0E" w14:paraId="38ACC12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5C53BA"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4C2AA"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FE0D9C" w:rsidRPr="00B70B0E" w14:paraId="6FCBC5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B0DB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A4527"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name</w:t>
            </w:r>
          </w:p>
        </w:tc>
      </w:tr>
      <w:tr w:rsidR="00FE0D9C" w:rsidRPr="00B70B0E" w14:paraId="08CAB27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75105A"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01454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username</w:t>
            </w:r>
          </w:p>
        </w:tc>
      </w:tr>
      <w:tr w:rsidR="00FE0D9C" w:rsidRPr="00B70B0E" w14:paraId="574B210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E6A7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7E14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password</w:t>
            </w:r>
          </w:p>
        </w:tc>
      </w:tr>
      <w:tr w:rsidR="00FE0D9C" w:rsidRPr="00B70B0E" w14:paraId="119C504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3F3CD8"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Address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0E1DD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address</w:t>
            </w:r>
          </w:p>
        </w:tc>
      </w:tr>
      <w:tr w:rsidR="00FE0D9C" w:rsidRPr="00B70B0E" w14:paraId="7A207D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04E9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Zip Code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4DE4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zip code</w:t>
            </w:r>
          </w:p>
        </w:tc>
      </w:tr>
      <w:tr w:rsidR="00FE0D9C" w:rsidRPr="00B70B0E" w14:paraId="29CF1F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69153D"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Phone Number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6098B5"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phone number</w:t>
            </w:r>
          </w:p>
        </w:tc>
      </w:tr>
      <w:tr w:rsidR="00FE0D9C" w:rsidRPr="00B70B0E" w14:paraId="6B6872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9A510"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Email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E059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email</w:t>
            </w:r>
          </w:p>
        </w:tc>
      </w:tr>
      <w:tr w:rsidR="00FE0D9C" w:rsidRPr="00B70B0E" w14:paraId="1ECF3A9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0533D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School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A3826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name of the student's school</w:t>
            </w:r>
          </w:p>
        </w:tc>
      </w:tr>
      <w:tr w:rsidR="00FE0D9C" w:rsidRPr="00B70B0E" w14:paraId="1499FC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08303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Notification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D802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value dictates whether notifications are on or off for the student</w:t>
            </w:r>
          </w:p>
        </w:tc>
      </w:tr>
      <w:tr w:rsidR="00FE0D9C" w:rsidRPr="00B70B0E" w14:paraId="493B16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67A583"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45792C" w14:textId="77777777" w:rsidR="00FE0D9C" w:rsidRPr="00B70B0E" w:rsidRDefault="00FE0D9C">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3D4633B9" w14:textId="77777777" w:rsidR="00FE0D9C" w:rsidRPr="00B70B0E" w:rsidRDefault="00FE0D9C">
            <w:pPr>
              <w:spacing w:after="240"/>
              <w:rPr>
                <w:rFonts w:ascii="Segoe UI" w:hAnsi="Segoe UI" w:cs="Segoe UI"/>
                <w:color w:val="000000" w:themeColor="text1"/>
                <w:sz w:val="20"/>
              </w:rPr>
            </w:pPr>
          </w:p>
        </w:tc>
      </w:tr>
      <w:tr w:rsidR="00FE0D9C" w:rsidRPr="00B70B0E" w14:paraId="610D9BE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DBF61B" w14:textId="77777777" w:rsidR="00FE0D9C"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D6B6F"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5D8F6474" w14:textId="77777777" w:rsidR="00FE0D9C" w:rsidRPr="00B70B0E" w:rsidRDefault="00FE0D9C">
            <w:pPr>
              <w:spacing w:after="240"/>
              <w:rPr>
                <w:rFonts w:ascii="Segoe UI" w:hAnsi="Segoe UI" w:cs="Segoe UI"/>
                <w:color w:val="000000" w:themeColor="text1"/>
                <w:sz w:val="20"/>
              </w:rPr>
            </w:pPr>
          </w:p>
        </w:tc>
      </w:tr>
      <w:tr w:rsidR="00FE0D9C" w:rsidRPr="00B70B0E" w14:paraId="741A9B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2226D4A"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C7AC90"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5033F3BE" w14:textId="77777777" w:rsidR="00FE0D9C" w:rsidRPr="00B70B0E" w:rsidRDefault="00FE0D9C">
            <w:pPr>
              <w:spacing w:after="240"/>
              <w:rPr>
                <w:rFonts w:ascii="Segoe UI" w:hAnsi="Segoe UI" w:cs="Segoe UI"/>
                <w:color w:val="000000" w:themeColor="text1"/>
                <w:sz w:val="20"/>
              </w:rPr>
            </w:pPr>
          </w:p>
        </w:tc>
      </w:tr>
      <w:tr w:rsidR="00FE0D9C" w:rsidRPr="00B70B0E" w14:paraId="6C4A3D0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BC42280"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C6063"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4EBAB8A4" w14:textId="77777777" w:rsidR="00FE0D9C" w:rsidRPr="00B70B0E" w:rsidRDefault="00FE0D9C">
            <w:pPr>
              <w:spacing w:after="240"/>
              <w:rPr>
                <w:rFonts w:ascii="Segoe UI" w:hAnsi="Segoe UI" w:cs="Segoe UI"/>
                <w:color w:val="000000" w:themeColor="text1"/>
                <w:sz w:val="20"/>
              </w:rPr>
            </w:pPr>
          </w:p>
        </w:tc>
      </w:tr>
      <w:tr w:rsidR="00FE0D9C" w:rsidRPr="00B70B0E" w14:paraId="4BF682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713FA06"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BB948"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FFFFF" w:themeFill="background1"/>
            <w:vAlign w:val="center"/>
            <w:hideMark/>
          </w:tcPr>
          <w:p w14:paraId="43AFD7CC" w14:textId="77777777" w:rsidR="00FE0D9C" w:rsidRPr="00B70B0E" w:rsidRDefault="00FE0D9C">
            <w:pPr>
              <w:spacing w:after="240"/>
              <w:rPr>
                <w:rFonts w:ascii="Segoe UI" w:hAnsi="Segoe UI" w:cs="Segoe UI"/>
                <w:color w:val="000000" w:themeColor="text1"/>
                <w:sz w:val="20"/>
              </w:rPr>
            </w:pPr>
          </w:p>
        </w:tc>
      </w:tr>
      <w:tr w:rsidR="00FE0D9C" w:rsidRPr="00B70B0E" w14:paraId="6070EE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491D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BAD57"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408599FA" w14:textId="77777777" w:rsidR="00FE0D9C" w:rsidRPr="00B70B0E" w:rsidRDefault="00FE0D9C">
            <w:pPr>
              <w:spacing w:after="240"/>
              <w:rPr>
                <w:rFonts w:ascii="Segoe UI" w:hAnsi="Segoe UI" w:cs="Segoe UI"/>
                <w:color w:val="000000" w:themeColor="text1"/>
                <w:sz w:val="20"/>
              </w:rPr>
            </w:pPr>
          </w:p>
        </w:tc>
      </w:tr>
      <w:tr w:rsidR="00FE0D9C" w:rsidRPr="00B70B0E" w14:paraId="3F4AE99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7D66AD"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D8DC8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2A920808" w14:textId="77777777" w:rsidR="00FE0D9C" w:rsidRPr="00B70B0E" w:rsidRDefault="00FE0D9C">
            <w:pPr>
              <w:spacing w:after="240"/>
              <w:rPr>
                <w:rFonts w:ascii="Segoe UI" w:hAnsi="Segoe UI" w:cs="Segoe UI"/>
                <w:color w:val="000000" w:themeColor="text1"/>
                <w:sz w:val="20"/>
              </w:rPr>
            </w:pPr>
          </w:p>
        </w:tc>
      </w:tr>
      <w:tr w:rsidR="00FE0D9C" w:rsidRPr="00B70B0E" w14:paraId="78C19DA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EFC854"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51822"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63DB8D1E" w14:textId="77777777" w:rsidR="00FE0D9C" w:rsidRPr="00B70B0E" w:rsidRDefault="00FE0D9C">
            <w:pPr>
              <w:spacing w:after="240"/>
              <w:rPr>
                <w:rFonts w:ascii="Segoe UI" w:hAnsi="Segoe UI" w:cs="Segoe UI"/>
                <w:color w:val="000000" w:themeColor="text1"/>
                <w:sz w:val="20"/>
              </w:rPr>
            </w:pPr>
          </w:p>
        </w:tc>
      </w:tr>
      <w:tr w:rsidR="00FE0D9C" w:rsidRPr="00B70B0E" w14:paraId="724B828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C9DCC5"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747F5"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FE0D9C"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FFFFF" w:themeFill="background1"/>
            <w:vAlign w:val="center"/>
            <w:hideMark/>
          </w:tcPr>
          <w:p w14:paraId="73006C66" w14:textId="77777777" w:rsidR="00FE0D9C" w:rsidRPr="00B70B0E" w:rsidRDefault="00FE0D9C">
            <w:pPr>
              <w:spacing w:after="240"/>
              <w:rPr>
                <w:rFonts w:ascii="Segoe UI" w:hAnsi="Segoe UI" w:cs="Segoe UI"/>
                <w:color w:val="000000" w:themeColor="text1"/>
                <w:sz w:val="20"/>
              </w:rPr>
            </w:pPr>
          </w:p>
        </w:tc>
      </w:tr>
    </w:tbl>
    <w:p w14:paraId="6B09B577" w14:textId="24B34818" w:rsidR="001716E3"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4.2.3.6 Course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716E3" w:rsidRPr="00B70B0E" w14:paraId="4463893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37670" w14:textId="77777777" w:rsidR="001716E3"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lastRenderedPageBreak/>
              <w:t>Class Name: Course</w:t>
            </w:r>
          </w:p>
        </w:tc>
      </w:tr>
      <w:tr w:rsidR="001716E3" w:rsidRPr="00B70B0E" w14:paraId="7D7BFD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3FDCA" w14:textId="163620C0" w:rsidR="001716E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 The Course class stores the users Course pulled from I-Learn. This class primarily interacts with the I-Learn Facade (4.2.2.2) class as a data structure to store course information.</w:t>
            </w:r>
          </w:p>
        </w:tc>
      </w:tr>
    </w:tbl>
    <w:p w14:paraId="18A7F7A7" w14:textId="77777777" w:rsidR="001716E3" w:rsidRPr="00B70B0E" w:rsidRDefault="001716E3" w:rsidP="0012736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6"/>
        <w:gridCol w:w="41"/>
      </w:tblGrid>
      <w:tr w:rsidR="001716E3" w:rsidRPr="00B70B0E" w14:paraId="082F042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D474FE" w14:textId="77777777" w:rsidR="001716E3" w:rsidRPr="00B70B0E" w:rsidRDefault="7CA12210" w:rsidP="7CA12210">
            <w:pPr>
              <w:spacing w:after="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91E5F"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1716E3" w:rsidRPr="00B70B0E" w14:paraId="416D0E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BECCEC"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C8262B" w14:textId="6622EBFB"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unique identifier for the course</w:t>
            </w:r>
            <w:r w:rsidRPr="00B70B0E">
              <w:rPr>
                <w:rFonts w:ascii="Segoe UI" w:hAnsi="Segoe UI" w:cs="Segoe UI"/>
                <w:color w:val="000000" w:themeColor="text1"/>
                <w:lang w:eastAsia="ja-JP"/>
              </w:rPr>
              <w:t>. Used to find the correct course in I-Learn.</w:t>
            </w:r>
          </w:p>
        </w:tc>
      </w:tr>
      <w:tr w:rsidR="001716E3" w:rsidRPr="00B70B0E" w14:paraId="78A2DD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D0088E"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98" w14:textId="64C3E9CD"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name of the course</w:t>
            </w:r>
            <w:r w:rsidRPr="00B70B0E">
              <w:rPr>
                <w:rFonts w:ascii="Segoe UI" w:hAnsi="Segoe UI" w:cs="Segoe UI"/>
                <w:color w:val="000000" w:themeColor="text1"/>
                <w:lang w:eastAsia="ja-JP"/>
              </w:rPr>
              <w:t>.</w:t>
            </w:r>
          </w:p>
        </w:tc>
      </w:tr>
      <w:tr w:rsidR="001716E3" w:rsidRPr="00B70B0E" w14:paraId="498E0E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08E6CB"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startDate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AC400" w14:textId="62D9CF3F"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start date for the course</w:t>
            </w:r>
            <w:r w:rsidRPr="00B70B0E">
              <w:rPr>
                <w:rFonts w:ascii="Segoe UI" w:hAnsi="Segoe UI" w:cs="Segoe UI"/>
                <w:color w:val="000000" w:themeColor="text1"/>
                <w:lang w:eastAsia="ja-JP"/>
              </w:rPr>
              <w:t>.</w:t>
            </w:r>
          </w:p>
        </w:tc>
      </w:tr>
      <w:tr w:rsidR="001716E3" w:rsidRPr="00B70B0E" w14:paraId="46DD69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BE6263"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endDate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1635B" w14:textId="075BF79D"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end date for the course</w:t>
            </w:r>
            <w:r w:rsidRPr="00B70B0E">
              <w:rPr>
                <w:rFonts w:ascii="Segoe UI" w:hAnsi="Segoe UI" w:cs="Segoe UI"/>
                <w:color w:val="000000" w:themeColor="text1"/>
                <w:lang w:eastAsia="ja-JP"/>
              </w:rPr>
              <w:t>.</w:t>
            </w:r>
          </w:p>
        </w:tc>
      </w:tr>
      <w:tr w:rsidR="001716E3" w:rsidRPr="00B70B0E" w14:paraId="748BAFC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21A255"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D71C5" w14:textId="77777777" w:rsidR="001716E3" w:rsidRPr="00B70B0E" w:rsidRDefault="001716E3">
            <w:pPr>
              <w:jc w:val="center"/>
              <w:rPr>
                <w:rFonts w:ascii="Segoe UI" w:hAnsi="Segoe UI" w:cs="Segoe UI"/>
                <w:b/>
                <w:color w:val="000000" w:themeColor="text1"/>
              </w:rPr>
            </w:pPr>
          </w:p>
        </w:tc>
        <w:tc>
          <w:tcPr>
            <w:tcW w:w="0" w:type="auto"/>
            <w:shd w:val="clear" w:color="auto" w:fill="F6F8FA"/>
            <w:vAlign w:val="center"/>
            <w:hideMark/>
          </w:tcPr>
          <w:p w14:paraId="3BE252B5" w14:textId="77777777" w:rsidR="001716E3" w:rsidRPr="00B70B0E" w:rsidRDefault="001716E3">
            <w:pPr>
              <w:rPr>
                <w:rFonts w:ascii="Segoe UI" w:hAnsi="Segoe UI" w:cs="Segoe UI"/>
                <w:color w:val="000000" w:themeColor="text1"/>
                <w:sz w:val="20"/>
              </w:rPr>
            </w:pPr>
          </w:p>
        </w:tc>
      </w:tr>
      <w:tr w:rsidR="001716E3" w:rsidRPr="00B70B0E" w14:paraId="07CFE02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E49209" w14:textId="77777777" w:rsidR="001716E3"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3243C"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3D51D7C8" w14:textId="77777777" w:rsidR="001716E3" w:rsidRPr="00B70B0E" w:rsidRDefault="001716E3">
            <w:pPr>
              <w:rPr>
                <w:rFonts w:ascii="Segoe UI" w:hAnsi="Segoe UI" w:cs="Segoe UI"/>
                <w:color w:val="000000" w:themeColor="text1"/>
                <w:sz w:val="20"/>
              </w:rPr>
            </w:pPr>
          </w:p>
        </w:tc>
      </w:tr>
      <w:tr w:rsidR="001716E3" w:rsidRPr="00B70B0E" w14:paraId="652D8CD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D749D4"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8280C"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576552FD" w14:textId="77777777" w:rsidR="001716E3" w:rsidRPr="00B70B0E" w:rsidRDefault="001716E3">
            <w:pPr>
              <w:rPr>
                <w:rFonts w:ascii="Segoe UI" w:hAnsi="Segoe UI" w:cs="Segoe UI"/>
                <w:color w:val="000000" w:themeColor="text1"/>
                <w:sz w:val="20"/>
              </w:rPr>
            </w:pPr>
          </w:p>
        </w:tc>
      </w:tr>
      <w:tr w:rsidR="001716E3" w:rsidRPr="00B70B0E" w14:paraId="570330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8151FA"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32A1F0"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147B3DEC" w14:textId="77777777" w:rsidR="001716E3" w:rsidRPr="00B70B0E" w:rsidRDefault="001716E3">
            <w:pPr>
              <w:rPr>
                <w:rFonts w:ascii="Segoe UI" w:hAnsi="Segoe UI" w:cs="Segoe UI"/>
                <w:color w:val="000000" w:themeColor="text1"/>
                <w:sz w:val="20"/>
              </w:rPr>
            </w:pPr>
          </w:p>
        </w:tc>
      </w:tr>
      <w:tr w:rsidR="001716E3" w:rsidRPr="00B70B0E" w14:paraId="62B0249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560CE1"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8DE24"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6F8FA"/>
            <w:vAlign w:val="center"/>
            <w:hideMark/>
          </w:tcPr>
          <w:p w14:paraId="50AEF314" w14:textId="77777777" w:rsidR="001716E3" w:rsidRPr="00B70B0E" w:rsidRDefault="001716E3">
            <w:pPr>
              <w:rPr>
                <w:rFonts w:ascii="Segoe UI" w:hAnsi="Segoe UI" w:cs="Segoe UI"/>
                <w:color w:val="000000" w:themeColor="text1"/>
                <w:sz w:val="20"/>
              </w:rPr>
            </w:pPr>
          </w:p>
        </w:tc>
      </w:tr>
      <w:tr w:rsidR="001716E3" w:rsidRPr="00B70B0E" w14:paraId="359BDBE2"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8F5B9"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78284"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CD6C04B" w14:textId="77777777" w:rsidR="001716E3" w:rsidRPr="00B70B0E" w:rsidRDefault="001716E3">
            <w:pPr>
              <w:rPr>
                <w:rFonts w:ascii="Segoe UI" w:hAnsi="Segoe UI" w:cs="Segoe UI"/>
                <w:color w:val="000000" w:themeColor="text1"/>
                <w:sz w:val="20"/>
              </w:rPr>
            </w:pPr>
          </w:p>
        </w:tc>
      </w:tr>
      <w:tr w:rsidR="001716E3" w:rsidRPr="00B70B0E" w14:paraId="3E0E99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4F3063"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02426"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4477AC02" w14:textId="77777777" w:rsidR="001716E3" w:rsidRPr="00B70B0E" w:rsidRDefault="001716E3">
            <w:pPr>
              <w:rPr>
                <w:rFonts w:ascii="Segoe UI" w:hAnsi="Segoe UI" w:cs="Segoe UI"/>
                <w:color w:val="000000" w:themeColor="text1"/>
                <w:sz w:val="20"/>
              </w:rPr>
            </w:pPr>
          </w:p>
        </w:tc>
      </w:tr>
      <w:tr w:rsidR="001716E3" w:rsidRPr="00B70B0E" w14:paraId="2A670C5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1AF662"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6AF348"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2C03D74A" w14:textId="77777777" w:rsidR="001716E3" w:rsidRPr="00B70B0E" w:rsidRDefault="001716E3">
            <w:pPr>
              <w:rPr>
                <w:rFonts w:ascii="Segoe UI" w:hAnsi="Segoe UI" w:cs="Segoe UI"/>
                <w:color w:val="000000" w:themeColor="text1"/>
                <w:sz w:val="20"/>
              </w:rPr>
            </w:pPr>
          </w:p>
        </w:tc>
      </w:tr>
      <w:tr w:rsidR="001716E3" w:rsidRPr="00B70B0E" w14:paraId="14D30A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E5088D8"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EA542"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setValueofDataElement(dataValue):</w:t>
            </w:r>
            <w:r w:rsidR="001716E3"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6F8FA"/>
            <w:vAlign w:val="center"/>
            <w:hideMark/>
          </w:tcPr>
          <w:p w14:paraId="1B367FD7" w14:textId="77777777" w:rsidR="001716E3" w:rsidRPr="00B70B0E" w:rsidRDefault="001716E3">
            <w:pPr>
              <w:rPr>
                <w:rFonts w:ascii="Segoe UI" w:hAnsi="Segoe UI" w:cs="Segoe UI"/>
                <w:color w:val="000000" w:themeColor="text1"/>
                <w:sz w:val="20"/>
              </w:rPr>
            </w:pPr>
          </w:p>
        </w:tc>
      </w:tr>
    </w:tbl>
    <w:p w14:paraId="0A520D8F" w14:textId="7F4DD986" w:rsidR="3F85DD98" w:rsidRPr="00B70B0E" w:rsidRDefault="00127362" w:rsidP="00127362">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3F85DD98" w:rsidRPr="00B70B0E">
        <w:rPr>
          <w:rFonts w:ascii="Segoe UI" w:hAnsi="Segoe UI" w:cs="Segoe UI"/>
          <w:color w:val="000000" w:themeColor="text1"/>
        </w:rPr>
        <w:br w:type="page"/>
      </w:r>
    </w:p>
    <w:p w14:paraId="412A479E" w14:textId="77777777" w:rsidR="00AC5030"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696" w:name="_Toc501044198"/>
      <w:bookmarkStart w:id="697" w:name="_Toc501046791"/>
      <w:bookmarkStart w:id="698" w:name="_Toc501050153"/>
      <w:bookmarkStart w:id="699" w:name="_Toc501053185"/>
      <w:bookmarkStart w:id="700" w:name="_Toc501053705"/>
      <w:bookmarkStart w:id="701" w:name="_Toc501051998"/>
      <w:bookmarkStart w:id="702" w:name="_Toc501049768"/>
      <w:bookmarkStart w:id="703" w:name="_Toc501142008"/>
      <w:r w:rsidRPr="00B70B0E">
        <w:rPr>
          <w:rFonts w:ascii="Segoe UI" w:hAnsi="Segoe UI" w:cs="Segoe UI"/>
          <w:color w:val="000000" w:themeColor="text1"/>
        </w:rPr>
        <w:lastRenderedPageBreak/>
        <w:t>4.3 System Interfaces</w:t>
      </w:r>
      <w:bookmarkEnd w:id="696"/>
      <w:bookmarkEnd w:id="697"/>
      <w:bookmarkEnd w:id="698"/>
      <w:bookmarkEnd w:id="699"/>
      <w:bookmarkEnd w:id="700"/>
      <w:bookmarkEnd w:id="701"/>
      <w:bookmarkEnd w:id="702"/>
      <w:bookmarkEnd w:id="703"/>
    </w:p>
    <w:p w14:paraId="0E0A5E28" w14:textId="77777777" w:rsidR="00AC5030"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04" w:name="_Toc501044199"/>
      <w:bookmarkStart w:id="705" w:name="_Toc501046792"/>
      <w:bookmarkStart w:id="706" w:name="_Toc501050154"/>
      <w:bookmarkStart w:id="707" w:name="_Toc501053186"/>
      <w:bookmarkStart w:id="708" w:name="_Toc501053706"/>
      <w:bookmarkStart w:id="709" w:name="_Toc501051999"/>
      <w:bookmarkStart w:id="710" w:name="_Toc501049769"/>
      <w:bookmarkStart w:id="711" w:name="_Toc501142009"/>
      <w:r w:rsidRPr="00B70B0E">
        <w:rPr>
          <w:rFonts w:ascii="Segoe UI" w:hAnsi="Segoe UI" w:cs="Segoe UI"/>
          <w:color w:val="000000" w:themeColor="text1"/>
          <w:sz w:val="30"/>
          <w:szCs w:val="30"/>
        </w:rPr>
        <w:t>4.3.1 User Interface</w:t>
      </w:r>
      <w:bookmarkEnd w:id="704"/>
      <w:bookmarkEnd w:id="705"/>
      <w:bookmarkEnd w:id="706"/>
      <w:bookmarkEnd w:id="707"/>
      <w:bookmarkEnd w:id="708"/>
      <w:bookmarkEnd w:id="709"/>
      <w:bookmarkEnd w:id="710"/>
      <w:bookmarkEnd w:id="711"/>
    </w:p>
    <w:p w14:paraId="3ECACB45" w14:textId="77777777" w:rsidR="00AC503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user interface for the system will allow the user to interact with the Student Calendar app. The user will be able to add, remove, and modify any assignments and events on their calendar. The interface will include tabs at the top of the main calendar display to allow the user to switch between daily, weekly, and monthly views.</w:t>
      </w:r>
    </w:p>
    <w:p w14:paraId="04E4EC63" w14:textId="77777777" w:rsidR="00AC5030"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12" w:name="_Toc501044200"/>
      <w:bookmarkStart w:id="713" w:name="_Toc501046793"/>
      <w:bookmarkStart w:id="714" w:name="_Toc501050155"/>
      <w:bookmarkStart w:id="715" w:name="_Toc501053187"/>
      <w:bookmarkStart w:id="716" w:name="_Toc501053707"/>
      <w:bookmarkStart w:id="717" w:name="_Toc501052000"/>
      <w:bookmarkStart w:id="718" w:name="_Toc501049770"/>
      <w:bookmarkStart w:id="719" w:name="_Toc501142010"/>
      <w:r w:rsidRPr="00B70B0E">
        <w:rPr>
          <w:rFonts w:ascii="Segoe UI" w:hAnsi="Segoe UI" w:cs="Segoe UI"/>
          <w:color w:val="000000" w:themeColor="text1"/>
          <w:sz w:val="30"/>
          <w:szCs w:val="30"/>
        </w:rPr>
        <w:t>4.3.2 Software Interfaces</w:t>
      </w:r>
      <w:bookmarkEnd w:id="712"/>
      <w:bookmarkEnd w:id="713"/>
      <w:bookmarkEnd w:id="714"/>
      <w:bookmarkEnd w:id="715"/>
      <w:bookmarkEnd w:id="716"/>
      <w:bookmarkEnd w:id="717"/>
      <w:bookmarkEnd w:id="718"/>
      <w:bookmarkEnd w:id="719"/>
    </w:p>
    <w:p w14:paraId="433FB4BD" w14:textId="77777777" w:rsidR="00203060"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The software will need to interface with a database management system to retrieve data from and store data to a user account database. The connection will use a standard database connection technology.</w:t>
      </w:r>
    </w:p>
    <w:p w14:paraId="6EF5C346" w14:textId="7E059272" w:rsidR="3F85DD98" w:rsidRPr="00B70B0E" w:rsidRDefault="00203060" w:rsidP="00203060">
      <w:pPr>
        <w:pStyle w:val="Heading2"/>
        <w:pBdr>
          <w:bottom w:val="single" w:sz="6" w:space="4" w:color="EAECEF"/>
        </w:pBdr>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3F85DD98" w:rsidRPr="00B70B0E">
        <w:rPr>
          <w:rFonts w:ascii="Segoe UI" w:hAnsi="Segoe UI" w:cs="Segoe UI"/>
          <w:color w:val="000000" w:themeColor="text1"/>
        </w:rPr>
        <w:br w:type="page"/>
      </w:r>
    </w:p>
    <w:p w14:paraId="64627E9A" w14:textId="77777777" w:rsidR="00DA3F15"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720" w:name="_Toc501044201"/>
      <w:bookmarkStart w:id="721" w:name="_Toc501046794"/>
      <w:bookmarkStart w:id="722" w:name="_Toc501050156"/>
      <w:bookmarkStart w:id="723" w:name="_Toc501053188"/>
      <w:bookmarkStart w:id="724" w:name="_Toc501053708"/>
      <w:bookmarkStart w:id="725" w:name="_Toc501052001"/>
      <w:bookmarkStart w:id="726" w:name="_Toc501049771"/>
      <w:bookmarkStart w:id="727" w:name="_Toc501142011"/>
      <w:r w:rsidRPr="00B70B0E">
        <w:rPr>
          <w:rFonts w:ascii="Segoe UI" w:hAnsi="Segoe UI" w:cs="Segoe UI"/>
          <w:color w:val="000000" w:themeColor="text1"/>
        </w:rPr>
        <w:lastRenderedPageBreak/>
        <w:t>4.4 Constraints and Assumptions</w:t>
      </w:r>
      <w:bookmarkEnd w:id="720"/>
      <w:bookmarkEnd w:id="721"/>
      <w:bookmarkEnd w:id="722"/>
      <w:bookmarkEnd w:id="723"/>
      <w:bookmarkEnd w:id="724"/>
      <w:bookmarkEnd w:id="725"/>
      <w:bookmarkEnd w:id="726"/>
      <w:bookmarkEnd w:id="727"/>
    </w:p>
    <w:p w14:paraId="319FBFA0" w14:textId="366B2183" w:rsidR="00DA3F15"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28" w:name="_Toc501044202"/>
      <w:bookmarkStart w:id="729" w:name="_Toc501046795"/>
      <w:bookmarkStart w:id="730" w:name="_Toc501050157"/>
      <w:bookmarkStart w:id="731" w:name="_Toc501053189"/>
      <w:bookmarkStart w:id="732" w:name="_Toc501053709"/>
      <w:bookmarkStart w:id="733" w:name="_Toc501052002"/>
      <w:bookmarkStart w:id="734" w:name="_Toc501049772"/>
      <w:bookmarkStart w:id="735" w:name="_Toc501142012"/>
      <w:r w:rsidRPr="00B70B0E">
        <w:rPr>
          <w:rFonts w:ascii="Segoe UI" w:hAnsi="Segoe UI" w:cs="Segoe UI"/>
          <w:color w:val="000000" w:themeColor="text1"/>
          <w:sz w:val="30"/>
          <w:szCs w:val="30"/>
        </w:rPr>
        <w:t>4.4.1 Constraints</w:t>
      </w:r>
      <w:bookmarkEnd w:id="728"/>
      <w:bookmarkEnd w:id="729"/>
      <w:bookmarkEnd w:id="730"/>
      <w:bookmarkEnd w:id="731"/>
      <w:bookmarkEnd w:id="732"/>
      <w:bookmarkEnd w:id="733"/>
      <w:bookmarkEnd w:id="734"/>
      <w:bookmarkEnd w:id="735"/>
    </w:p>
    <w:p w14:paraId="58872342" w14:textId="77777777" w:rsidR="00DA3F15"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4.4.1.1 Web Browser Compatibility</w:t>
      </w:r>
    </w:p>
    <w:p w14:paraId="5360756A" w14:textId="72B68C57" w:rsidR="00DA3F15"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Due to the large number of web browsers available and limited resources to ensure compatibility with every web browser, these browsers will be tested for compatibility: Google Chrome, Firefox, Chromium, Safari, and Microsoft Edge. The browsers will be tested using their respective minimum versions that are available as of 2017.</w:t>
      </w:r>
    </w:p>
    <w:p w14:paraId="36854690" w14:textId="77777777" w:rsidR="006044C1"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4.4.1.2 Family Educational Rights and Privacy Act (FERPA)</w:t>
      </w:r>
    </w:p>
    <w:p w14:paraId="31F0E119" w14:textId="77777777" w:rsidR="006044C1"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Student Calendar Integration Application will operate within FERPA, namely not disclosing educational records of any kind to parties other than the authorized user.</w:t>
      </w:r>
    </w:p>
    <w:p w14:paraId="00F84D4F" w14:textId="77777777" w:rsidR="006044C1"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36" w:name="_Toc501044203"/>
      <w:bookmarkStart w:id="737" w:name="_Toc501046796"/>
      <w:bookmarkStart w:id="738" w:name="_Toc501050158"/>
      <w:bookmarkStart w:id="739" w:name="_Toc501053190"/>
      <w:bookmarkStart w:id="740" w:name="_Toc501053710"/>
      <w:bookmarkStart w:id="741" w:name="_Toc501052003"/>
      <w:bookmarkStart w:id="742" w:name="_Toc501049773"/>
      <w:bookmarkStart w:id="743" w:name="_Toc501142013"/>
      <w:r w:rsidRPr="00B70B0E">
        <w:rPr>
          <w:rFonts w:ascii="Segoe UI" w:hAnsi="Segoe UI" w:cs="Segoe UI"/>
          <w:color w:val="000000" w:themeColor="text1"/>
          <w:sz w:val="30"/>
          <w:szCs w:val="30"/>
        </w:rPr>
        <w:t>4.4.2 Assumptions</w:t>
      </w:r>
      <w:bookmarkEnd w:id="736"/>
      <w:bookmarkEnd w:id="737"/>
      <w:bookmarkEnd w:id="738"/>
      <w:bookmarkEnd w:id="739"/>
      <w:bookmarkEnd w:id="740"/>
      <w:bookmarkEnd w:id="741"/>
      <w:bookmarkEnd w:id="742"/>
      <w:bookmarkEnd w:id="743"/>
    </w:p>
    <w:p w14:paraId="50BA7F47" w14:textId="77777777" w:rsidR="006044C1"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4.4.2.1 University Authorization</w:t>
      </w:r>
    </w:p>
    <w:p w14:paraId="1DB1ADBF" w14:textId="77777777" w:rsidR="006044C1"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It is assumed that the University will allow students to login to their university account through the Student Calendar Integration Application and continue to pull course, assignment, group, activity and grade information through the authorized account.</w:t>
      </w:r>
    </w:p>
    <w:p w14:paraId="5A327BE8" w14:textId="53544EDE" w:rsidR="3F85DD98" w:rsidRPr="00B70B0E" w:rsidRDefault="006044C1" w:rsidP="00DA3F15">
      <w:pPr>
        <w:pStyle w:val="Heading2"/>
        <w:pBdr>
          <w:bottom w:val="single" w:sz="6" w:space="5" w:color="EAECEF"/>
        </w:pBdr>
        <w:spacing w:before="0" w:beforeAutospacing="0" w:after="240" w:afterAutospacing="0" w:line="450" w:lineRule="atLeast"/>
        <w:rPr>
          <w:rFonts w:ascii="Segoe UI" w:hAnsi="Segoe UI" w:cs="Segoe UI"/>
          <w:color w:val="000000" w:themeColor="text1"/>
        </w:rPr>
      </w:pPr>
      <w:r w:rsidRPr="00B70B0E">
        <w:rPr>
          <w:rFonts w:ascii="Segoe UI" w:hAnsi="Segoe UI" w:cs="Segoe UI"/>
          <w:color w:val="000000" w:themeColor="text1"/>
        </w:rPr>
        <w:t xml:space="preserve"> </w:t>
      </w:r>
    </w:p>
    <w:p w14:paraId="2BB297EB" w14:textId="77777777" w:rsidR="00627EEE" w:rsidRPr="00B70B0E" w:rsidRDefault="00627EEE">
      <w:pPr>
        <w:rPr>
          <w:rFonts w:ascii="Segoe UI" w:eastAsia="Times New Roman" w:hAnsi="Segoe UI" w:cs="Segoe UI"/>
          <w:b/>
          <w:bCs/>
          <w:color w:val="000000" w:themeColor="text1"/>
          <w:sz w:val="36"/>
          <w:szCs w:val="36"/>
        </w:rPr>
      </w:pPr>
      <w:r w:rsidRPr="00B70B0E">
        <w:rPr>
          <w:rFonts w:ascii="Segoe UI" w:hAnsi="Segoe UI" w:cs="Segoe UI"/>
          <w:color w:val="000000" w:themeColor="text1"/>
        </w:rPr>
        <w:br w:type="page"/>
      </w:r>
    </w:p>
    <w:p w14:paraId="4B5FEEC1" w14:textId="77777777" w:rsidR="00627EEE"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744" w:name="_Toc501044204"/>
      <w:bookmarkStart w:id="745" w:name="_Toc501046797"/>
      <w:bookmarkStart w:id="746" w:name="_Toc501050159"/>
      <w:bookmarkStart w:id="747" w:name="_Toc501053191"/>
      <w:bookmarkStart w:id="748" w:name="_Toc501053711"/>
      <w:bookmarkStart w:id="749" w:name="_Toc501052004"/>
      <w:bookmarkStart w:id="750" w:name="_Toc501049774"/>
      <w:bookmarkStart w:id="751" w:name="_Toc501142014"/>
      <w:r w:rsidRPr="00B70B0E">
        <w:rPr>
          <w:rFonts w:ascii="Segoe UI" w:hAnsi="Segoe UI" w:cs="Segoe UI"/>
          <w:color w:val="000000" w:themeColor="text1"/>
        </w:rPr>
        <w:lastRenderedPageBreak/>
        <w:t>4.5 Error Handling</w:t>
      </w:r>
      <w:bookmarkEnd w:id="744"/>
      <w:bookmarkEnd w:id="745"/>
      <w:bookmarkEnd w:id="746"/>
      <w:bookmarkEnd w:id="747"/>
      <w:bookmarkEnd w:id="748"/>
      <w:bookmarkEnd w:id="749"/>
      <w:bookmarkEnd w:id="750"/>
      <w:bookmarkEnd w:id="751"/>
    </w:p>
    <w:p w14:paraId="3A5733B6"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52" w:name="_Toc501044205"/>
      <w:bookmarkStart w:id="753" w:name="_Toc501046798"/>
      <w:bookmarkStart w:id="754" w:name="_Toc501050160"/>
      <w:bookmarkStart w:id="755" w:name="_Toc501053192"/>
      <w:bookmarkStart w:id="756" w:name="_Toc501053712"/>
      <w:bookmarkStart w:id="757" w:name="_Toc501052005"/>
      <w:bookmarkStart w:id="758" w:name="_Toc501049775"/>
      <w:bookmarkStart w:id="759" w:name="_Toc501142015"/>
      <w:r w:rsidRPr="00B70B0E">
        <w:rPr>
          <w:rFonts w:ascii="Segoe UI" w:hAnsi="Segoe UI" w:cs="Segoe UI"/>
          <w:color w:val="000000" w:themeColor="text1"/>
          <w:sz w:val="30"/>
          <w:szCs w:val="30"/>
        </w:rPr>
        <w:t>4.5.1 Database Facade Class Commit Errors</w:t>
      </w:r>
      <w:bookmarkEnd w:id="752"/>
      <w:bookmarkEnd w:id="753"/>
      <w:bookmarkEnd w:id="754"/>
      <w:bookmarkEnd w:id="755"/>
      <w:bookmarkEnd w:id="756"/>
      <w:bookmarkEnd w:id="757"/>
      <w:bookmarkEnd w:id="758"/>
      <w:bookmarkEnd w:id="759"/>
    </w:p>
    <w:p w14:paraId="3E679F8A" w14:textId="497B544D" w:rsidR="00627EE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All commits to the database will be wrapped in a transaction. If any commit to the database fails during a procedure called in the database facade class, then the entire transaction will be rolled back, and an error message will be sent to the U.I. Layer.</w:t>
      </w:r>
    </w:p>
    <w:p w14:paraId="2860437B"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60" w:name="_Toc501044206"/>
      <w:bookmarkStart w:id="761" w:name="_Toc501046799"/>
      <w:bookmarkStart w:id="762" w:name="_Toc501050161"/>
      <w:bookmarkStart w:id="763" w:name="_Toc501053193"/>
      <w:bookmarkStart w:id="764" w:name="_Toc501053713"/>
      <w:bookmarkStart w:id="765" w:name="_Toc501052006"/>
      <w:bookmarkStart w:id="766" w:name="_Toc501049776"/>
      <w:bookmarkStart w:id="767" w:name="_Toc501142016"/>
      <w:r w:rsidRPr="00B70B0E">
        <w:rPr>
          <w:rFonts w:ascii="Segoe UI" w:hAnsi="Segoe UI" w:cs="Segoe UI"/>
          <w:color w:val="000000" w:themeColor="text1"/>
          <w:sz w:val="30"/>
          <w:szCs w:val="30"/>
        </w:rPr>
        <w:t>4.5.2 Invalid Data Errors</w:t>
      </w:r>
      <w:bookmarkEnd w:id="760"/>
      <w:bookmarkEnd w:id="761"/>
      <w:bookmarkEnd w:id="762"/>
      <w:bookmarkEnd w:id="763"/>
      <w:bookmarkEnd w:id="764"/>
      <w:bookmarkEnd w:id="765"/>
      <w:bookmarkEnd w:id="766"/>
      <w:bookmarkEnd w:id="767"/>
    </w:p>
    <w:p w14:paraId="10099111" w14:textId="6E5E4498" w:rsidR="00627EE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All data entered into the system by the user will be validated to determine if the data type entered matches with expected input (ex. a student name field should not contain any numbers). If the user attempts to enter invalid data into the system an exception will be thrown, and the user will be notified that the data is invalid.</w:t>
      </w:r>
    </w:p>
    <w:p w14:paraId="5A0EE24F"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68" w:name="_Toc501044207"/>
      <w:bookmarkStart w:id="769" w:name="_Toc501046800"/>
      <w:bookmarkStart w:id="770" w:name="_Toc501050162"/>
      <w:bookmarkStart w:id="771" w:name="_Toc501053194"/>
      <w:bookmarkStart w:id="772" w:name="_Toc501053714"/>
      <w:bookmarkStart w:id="773" w:name="_Toc501052007"/>
      <w:bookmarkStart w:id="774" w:name="_Toc501049777"/>
      <w:bookmarkStart w:id="775" w:name="_Toc501142017"/>
      <w:r w:rsidRPr="00B70B0E">
        <w:rPr>
          <w:rFonts w:ascii="Segoe UI" w:hAnsi="Segoe UI" w:cs="Segoe UI"/>
          <w:color w:val="000000" w:themeColor="text1"/>
          <w:sz w:val="30"/>
          <w:szCs w:val="30"/>
        </w:rPr>
        <w:t>4.5.3 I-Learn Importing Errors</w:t>
      </w:r>
      <w:bookmarkEnd w:id="768"/>
      <w:bookmarkEnd w:id="769"/>
      <w:bookmarkEnd w:id="770"/>
      <w:bookmarkEnd w:id="771"/>
      <w:bookmarkEnd w:id="772"/>
      <w:bookmarkEnd w:id="773"/>
      <w:bookmarkEnd w:id="774"/>
      <w:bookmarkEnd w:id="775"/>
    </w:p>
    <w:p w14:paraId="080CE631" w14:textId="46A673CF" w:rsidR="00627EE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In the event that a user's credentials do not match up to their log in information for I-Learn, an error will be thrown, and the user will be prompted to reenter their credentials or cancel importing their assignments from I-Learn. If any error results in the I-Learn API as it attempts to import assignment information into the system, the entire import process will be aborted, and the user will be notified that an import error occurred.</w:t>
      </w:r>
    </w:p>
    <w:p w14:paraId="71E79215"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76" w:name="_Toc501044208"/>
      <w:bookmarkStart w:id="777" w:name="_Toc501046801"/>
      <w:bookmarkStart w:id="778" w:name="_Toc501050163"/>
      <w:bookmarkStart w:id="779" w:name="_Toc501053195"/>
      <w:bookmarkStart w:id="780" w:name="_Toc501053715"/>
      <w:bookmarkStart w:id="781" w:name="_Toc501052008"/>
      <w:bookmarkStart w:id="782" w:name="_Toc501049778"/>
      <w:bookmarkStart w:id="783" w:name="_Toc501142018"/>
      <w:r w:rsidRPr="00B70B0E">
        <w:rPr>
          <w:rFonts w:ascii="Segoe UI" w:hAnsi="Segoe UI" w:cs="Segoe UI"/>
          <w:color w:val="000000" w:themeColor="text1"/>
          <w:sz w:val="30"/>
          <w:szCs w:val="30"/>
        </w:rPr>
        <w:t>4.5.4 UI Controller Class Errors</w:t>
      </w:r>
      <w:bookmarkEnd w:id="776"/>
      <w:bookmarkEnd w:id="777"/>
      <w:bookmarkEnd w:id="778"/>
      <w:bookmarkEnd w:id="779"/>
      <w:bookmarkEnd w:id="780"/>
      <w:bookmarkEnd w:id="781"/>
      <w:bookmarkEnd w:id="782"/>
      <w:bookmarkEnd w:id="783"/>
    </w:p>
    <w:p w14:paraId="3F91239E" w14:textId="1201CFA2" w:rsidR="397D7AB1"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All data passing through the UI Controller will be validated before being sent to the UI layer. If the data appears to be corrupted a new request will be sent to the respective controller. If the same problem is retrieved a second time an error will be displayed to the user and sent to the administrative logs. If the information is missing or incomplete an error will be passed to the UI layer which will notify the user of the issue.</w:t>
      </w:r>
      <w:r w:rsidR="397D7AB1" w:rsidRPr="00B70B0E">
        <w:rPr>
          <w:rFonts w:ascii="Segoe UI" w:hAnsi="Segoe UI" w:cs="Segoe UI"/>
          <w:color w:val="000000" w:themeColor="text1"/>
        </w:rPr>
        <w:br w:type="page"/>
      </w:r>
    </w:p>
    <w:p w14:paraId="1F843354" w14:textId="5EC14C75" w:rsidR="00AC5030" w:rsidRPr="00B70B0E" w:rsidRDefault="7CA12210" w:rsidP="7CA12210">
      <w:pPr>
        <w:pStyle w:val="Heading1"/>
        <w:pBdr>
          <w:bottom w:val="single" w:sz="6" w:space="4" w:color="EAECEF"/>
        </w:pBdr>
        <w:spacing w:before="0" w:beforeAutospacing="0" w:after="240" w:afterAutospacing="0"/>
        <w:rPr>
          <w:rFonts w:ascii="Segoe UI" w:hAnsi="Segoe UI" w:cs="Segoe UI"/>
          <w:color w:val="000000" w:themeColor="text1"/>
        </w:rPr>
      </w:pPr>
      <w:bookmarkStart w:id="784" w:name="_Toc501044209"/>
      <w:bookmarkStart w:id="785" w:name="_Toc501046802"/>
      <w:bookmarkStart w:id="786" w:name="_Toc501050164"/>
      <w:bookmarkStart w:id="787" w:name="_Toc501053196"/>
      <w:bookmarkStart w:id="788" w:name="_Toc501053716"/>
      <w:bookmarkStart w:id="789" w:name="_Toc501052009"/>
      <w:bookmarkStart w:id="790" w:name="_Toc501049779"/>
      <w:bookmarkStart w:id="791" w:name="_Toc501142019"/>
      <w:r w:rsidRPr="00B70B0E">
        <w:rPr>
          <w:rFonts w:ascii="Segoe UI" w:hAnsi="Segoe UI" w:cs="Segoe UI"/>
          <w:color w:val="000000" w:themeColor="text1"/>
        </w:rPr>
        <w:lastRenderedPageBreak/>
        <w:t>5.0 Data Design</w:t>
      </w:r>
      <w:bookmarkEnd w:id="784"/>
      <w:bookmarkEnd w:id="785"/>
      <w:bookmarkEnd w:id="786"/>
      <w:bookmarkEnd w:id="787"/>
      <w:bookmarkEnd w:id="788"/>
      <w:bookmarkEnd w:id="789"/>
      <w:bookmarkEnd w:id="790"/>
      <w:bookmarkEnd w:id="791"/>
    </w:p>
    <w:p w14:paraId="78EC965A" w14:textId="77777777" w:rsidR="0035624E" w:rsidRPr="00B70B0E" w:rsidRDefault="7CA12210" w:rsidP="7CA12210">
      <w:pPr>
        <w:pStyle w:val="Heading2"/>
        <w:rPr>
          <w:rFonts w:ascii="Segoe UI" w:hAnsi="Segoe UI" w:cs="Segoe UI"/>
          <w:color w:val="000000" w:themeColor="text1"/>
        </w:rPr>
      </w:pPr>
      <w:bookmarkStart w:id="792" w:name="_Toc501044210"/>
      <w:bookmarkStart w:id="793" w:name="_Toc501046803"/>
      <w:bookmarkStart w:id="794" w:name="_Toc501050165"/>
      <w:bookmarkStart w:id="795" w:name="_Toc501053197"/>
      <w:bookmarkStart w:id="796" w:name="_Toc501053717"/>
      <w:bookmarkStart w:id="797" w:name="_Toc501052010"/>
      <w:bookmarkStart w:id="798" w:name="_Toc501049780"/>
      <w:bookmarkStart w:id="799" w:name="_Toc501142020"/>
      <w:r w:rsidRPr="00B70B0E">
        <w:rPr>
          <w:rFonts w:ascii="Segoe UI" w:hAnsi="Segoe UI" w:cs="Segoe UI"/>
          <w:color w:val="000000" w:themeColor="text1"/>
        </w:rPr>
        <w:t xml:space="preserve">5.1 </w:t>
      </w:r>
      <w:commentRangeStart w:id="800"/>
      <w:r w:rsidRPr="00B70B0E">
        <w:rPr>
          <w:rFonts w:ascii="Segoe UI" w:hAnsi="Segoe UI" w:cs="Segoe UI"/>
          <w:color w:val="000000" w:themeColor="text1"/>
        </w:rPr>
        <w:t>Data Description</w:t>
      </w:r>
      <w:bookmarkEnd w:id="792"/>
      <w:bookmarkEnd w:id="793"/>
      <w:bookmarkEnd w:id="794"/>
      <w:bookmarkEnd w:id="795"/>
      <w:bookmarkEnd w:id="796"/>
      <w:bookmarkEnd w:id="797"/>
      <w:bookmarkEnd w:id="798"/>
      <w:bookmarkEnd w:id="799"/>
      <w:commentRangeEnd w:id="800"/>
      <w:r w:rsidR="00F65B3F">
        <w:rPr>
          <w:rStyle w:val="CommentReference"/>
          <w:rFonts w:asciiTheme="minorHAnsi" w:eastAsiaTheme="minorEastAsia" w:hAnsiTheme="minorHAnsi" w:cstheme="minorBidi"/>
          <w:b w:val="0"/>
          <w:bCs w:val="0"/>
        </w:rPr>
        <w:commentReference w:id="800"/>
      </w:r>
    </w:p>
    <w:p w14:paraId="54CEA921" w14:textId="77777777" w:rsidR="0059115E" w:rsidRDefault="7CA12210" w:rsidP="7CA12210">
      <w:pPr>
        <w:rPr>
          <w:ins w:id="801" w:author="Michael Forkey" w:date="2017-12-17T22:16:00Z"/>
          <w:rFonts w:ascii="Segoe UI" w:hAnsi="Segoe UI" w:cs="Segoe UI"/>
          <w:color w:val="000000" w:themeColor="text1"/>
          <w:sz w:val="24"/>
          <w:szCs w:val="24"/>
        </w:rPr>
      </w:pPr>
      <w:r w:rsidRPr="00B70B0E">
        <w:rPr>
          <w:rFonts w:ascii="Segoe UI" w:hAnsi="Segoe UI" w:cs="Segoe UI"/>
          <w:color w:val="000000" w:themeColor="text1"/>
          <w:sz w:val="24"/>
          <w:szCs w:val="24"/>
        </w:rPr>
        <w:t xml:space="preserve">The </w:t>
      </w:r>
      <w:r w:rsidRPr="00B70B0E">
        <w:rPr>
          <w:rFonts w:ascii="Segoe UI" w:hAnsi="Segoe UI" w:cs="Segoe UI"/>
          <w:i/>
          <w:iCs/>
          <w:color w:val="000000" w:themeColor="text1"/>
          <w:sz w:val="24"/>
          <w:szCs w:val="24"/>
        </w:rPr>
        <w:t>Student Calendar Integration Application</w:t>
      </w:r>
      <w:r w:rsidRPr="00B70B0E">
        <w:rPr>
          <w:rFonts w:ascii="Segoe UI" w:hAnsi="Segoe UI" w:cs="Segoe UI"/>
          <w:color w:val="000000" w:themeColor="text1"/>
          <w:sz w:val="24"/>
          <w:szCs w:val="24"/>
        </w:rPr>
        <w:t xml:space="preserve"> will store student, course, event, and notification information in a relational database.  A relational database </w:t>
      </w:r>
      <w:del w:id="802" w:author="Michael Forkey" w:date="2017-12-17T21:36:00Z">
        <w:r w:rsidRPr="00B70B0E" w:rsidDel="00FC595D">
          <w:rPr>
            <w:rFonts w:ascii="Segoe UI" w:hAnsi="Segoe UI" w:cs="Segoe UI"/>
            <w:color w:val="000000" w:themeColor="text1"/>
            <w:sz w:val="24"/>
            <w:szCs w:val="24"/>
          </w:rPr>
          <w:delText>is a good candidate</w:delText>
        </w:r>
      </w:del>
      <w:ins w:id="803" w:author="Michael Forkey" w:date="2017-12-17T21:36:00Z">
        <w:r w:rsidR="00FC595D">
          <w:rPr>
            <w:rFonts w:ascii="Segoe UI" w:hAnsi="Segoe UI" w:cs="Segoe UI"/>
            <w:color w:val="000000" w:themeColor="text1"/>
            <w:sz w:val="24"/>
            <w:szCs w:val="24"/>
          </w:rPr>
          <w:t>is good</w:t>
        </w:r>
      </w:ins>
      <w:r w:rsidRPr="00B70B0E">
        <w:rPr>
          <w:rFonts w:ascii="Segoe UI" w:hAnsi="Segoe UI" w:cs="Segoe UI"/>
          <w:color w:val="000000" w:themeColor="text1"/>
          <w:sz w:val="24"/>
          <w:szCs w:val="24"/>
        </w:rPr>
        <w:t xml:space="preserve"> for managing complex relationships between entities and for maintaining integrity while reading and writing items to the database.  </w:t>
      </w:r>
    </w:p>
    <w:p w14:paraId="5642B5E0" w14:textId="77777777" w:rsidR="0059115E" w:rsidRDefault="7CA12210" w:rsidP="7CA12210">
      <w:pPr>
        <w:rPr>
          <w:ins w:id="804" w:author="Michael Forkey" w:date="2017-12-17T22:17:00Z"/>
          <w:rFonts w:ascii="Segoe UI" w:hAnsi="Segoe UI" w:cs="Segoe UI"/>
          <w:color w:val="000000" w:themeColor="text1"/>
          <w:sz w:val="24"/>
          <w:szCs w:val="24"/>
        </w:rPr>
      </w:pPr>
      <w:r w:rsidRPr="00B70B0E">
        <w:rPr>
          <w:rFonts w:ascii="Segoe UI" w:hAnsi="Segoe UI" w:cs="Segoe UI"/>
          <w:color w:val="000000" w:themeColor="text1"/>
          <w:sz w:val="24"/>
          <w:szCs w:val="24"/>
        </w:rPr>
        <w:t>The relational model depicted in the ERD (</w:t>
      </w:r>
      <w:commentRangeStart w:id="805"/>
      <w:r w:rsidRPr="00B70B0E">
        <w:rPr>
          <w:rFonts w:ascii="Segoe UI" w:hAnsi="Segoe UI" w:cs="Segoe UI"/>
          <w:color w:val="000000" w:themeColor="text1"/>
          <w:sz w:val="24"/>
          <w:szCs w:val="24"/>
        </w:rPr>
        <w:t>section 5.2</w:t>
      </w:r>
      <w:commentRangeEnd w:id="805"/>
      <w:r w:rsidR="00FC595D">
        <w:rPr>
          <w:rStyle w:val="CommentReference"/>
        </w:rPr>
        <w:commentReference w:id="805"/>
      </w:r>
      <w:r w:rsidRPr="00B70B0E">
        <w:rPr>
          <w:rFonts w:ascii="Segoe UI" w:hAnsi="Segoe UI" w:cs="Segoe UI"/>
          <w:color w:val="000000" w:themeColor="text1"/>
          <w:sz w:val="24"/>
          <w:szCs w:val="24"/>
        </w:rPr>
        <w:t xml:space="preserve">) is designed to scale with the anticipated student user base.  </w:t>
      </w:r>
    </w:p>
    <w:p w14:paraId="4B1F2AC9" w14:textId="58482D1D" w:rsidR="0035624E" w:rsidRPr="00B70B0E" w:rsidRDefault="7CA12210" w:rsidP="7CA12210">
      <w:pPr>
        <w:rPr>
          <w:rFonts w:ascii="Segoe UI" w:eastAsia="Times New Roman" w:hAnsi="Segoe UI" w:cs="Segoe UI"/>
          <w:b/>
          <w:bCs/>
          <w:color w:val="000000" w:themeColor="text1"/>
          <w:sz w:val="24"/>
          <w:szCs w:val="24"/>
        </w:rPr>
      </w:pPr>
      <w:r w:rsidRPr="00B70B0E">
        <w:rPr>
          <w:rFonts w:ascii="Segoe UI" w:hAnsi="Segoe UI" w:cs="Segoe UI"/>
          <w:color w:val="000000" w:themeColor="text1"/>
          <w:sz w:val="24"/>
          <w:szCs w:val="24"/>
        </w:rPr>
        <w:t xml:space="preserve">The Data Dictionary (section 5.3) provides detail on table, fieldname, data type, and </w:t>
      </w:r>
      <w:commentRangeStart w:id="806"/>
      <w:r w:rsidRPr="00B70B0E">
        <w:rPr>
          <w:rFonts w:ascii="Segoe UI" w:hAnsi="Segoe UI" w:cs="Segoe UI"/>
          <w:color w:val="000000" w:themeColor="text1"/>
          <w:sz w:val="24"/>
          <w:szCs w:val="24"/>
        </w:rPr>
        <w:t>nullability</w:t>
      </w:r>
      <w:commentRangeEnd w:id="806"/>
      <w:r w:rsidR="00FC595D">
        <w:rPr>
          <w:rStyle w:val="CommentReference"/>
        </w:rPr>
        <w:commentReference w:id="806"/>
      </w:r>
      <w:r w:rsidRPr="00B70B0E">
        <w:rPr>
          <w:rFonts w:ascii="Segoe UI" w:hAnsi="Segoe UI" w:cs="Segoe UI"/>
          <w:color w:val="000000" w:themeColor="text1"/>
          <w:sz w:val="24"/>
          <w:szCs w:val="24"/>
        </w:rPr>
        <w:t xml:space="preserve">. </w:t>
      </w:r>
      <w:r w:rsidR="00D56B08" w:rsidRPr="00B70B0E">
        <w:rPr>
          <w:rFonts w:ascii="Segoe UI" w:hAnsi="Segoe UI" w:cs="Segoe UI"/>
          <w:color w:val="000000" w:themeColor="text1"/>
          <w:sz w:val="24"/>
          <w:szCs w:val="24"/>
        </w:rPr>
        <w:br w:type="page"/>
      </w:r>
    </w:p>
    <w:p w14:paraId="670EB49F" w14:textId="77777777" w:rsidR="00AC5030"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807" w:name="_Toc501044211"/>
      <w:bookmarkStart w:id="808" w:name="_Toc501046804"/>
      <w:bookmarkStart w:id="809" w:name="_Toc501050166"/>
      <w:bookmarkStart w:id="810" w:name="_Toc501053198"/>
      <w:bookmarkStart w:id="811" w:name="_Toc501053718"/>
      <w:bookmarkStart w:id="812" w:name="_Toc501052011"/>
      <w:bookmarkStart w:id="813" w:name="_Toc501049781"/>
      <w:bookmarkStart w:id="814" w:name="_Toc501142021"/>
      <w:r w:rsidRPr="00B70B0E">
        <w:rPr>
          <w:rFonts w:ascii="Segoe UI" w:hAnsi="Segoe UI" w:cs="Segoe UI"/>
          <w:color w:val="000000" w:themeColor="text1"/>
        </w:rPr>
        <w:lastRenderedPageBreak/>
        <w:t>5.2 Entity Relationship Diagram</w:t>
      </w:r>
      <w:bookmarkEnd w:id="807"/>
      <w:bookmarkEnd w:id="808"/>
      <w:bookmarkEnd w:id="809"/>
      <w:bookmarkEnd w:id="810"/>
      <w:bookmarkEnd w:id="811"/>
      <w:bookmarkEnd w:id="812"/>
      <w:bookmarkEnd w:id="813"/>
      <w:bookmarkEnd w:id="814"/>
    </w:p>
    <w:p w14:paraId="67BB59B4" w14:textId="6F908CE9" w:rsidR="00AE1691" w:rsidRPr="00B70B0E" w:rsidRDefault="002B2D50" w:rsidP="00200CFD">
      <w:pPr>
        <w:rPr>
          <w:rFonts w:ascii="Segoe UI" w:hAnsi="Segoe UI" w:cs="Segoe UI"/>
          <w:color w:val="000000" w:themeColor="text1"/>
        </w:rPr>
      </w:pPr>
      <w:commentRangeStart w:id="815"/>
      <w:commentRangeStart w:id="816"/>
      <w:commentRangeStart w:id="817"/>
      <w:r w:rsidRPr="00B70B0E">
        <w:rPr>
          <w:rFonts w:ascii="Segoe UI" w:hAnsi="Segoe UI" w:cs="Segoe UI"/>
          <w:noProof/>
        </w:rPr>
        <w:lastRenderedPageBreak/>
        <w:drawing>
          <wp:inline distT="0" distB="0" distL="0" distR="0" wp14:anchorId="3A49F4A8" wp14:editId="2D281466">
            <wp:extent cx="8898255" cy="5736878"/>
            <wp:effectExtent l="0" t="0" r="0" b="3810"/>
            <wp:docPr id="1952420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8908510" cy="5743489"/>
                    </a:xfrm>
                    <a:prstGeom prst="rect">
                      <a:avLst/>
                    </a:prstGeom>
                  </pic:spPr>
                </pic:pic>
              </a:graphicData>
            </a:graphic>
          </wp:inline>
        </w:drawing>
      </w:r>
      <w:commentRangeEnd w:id="815"/>
      <w:commentRangeEnd w:id="816"/>
      <w:commentRangeEnd w:id="817"/>
      <w:r w:rsidR="0076796F">
        <w:rPr>
          <w:rStyle w:val="CommentReference"/>
        </w:rPr>
        <w:commentReference w:id="815"/>
      </w:r>
      <w:r w:rsidR="00B06BB2">
        <w:rPr>
          <w:rStyle w:val="CommentReference"/>
        </w:rPr>
        <w:commentReference w:id="816"/>
      </w:r>
      <w:r w:rsidR="00FC595D">
        <w:rPr>
          <w:rStyle w:val="CommentReference"/>
        </w:rPr>
        <w:commentReference w:id="817"/>
      </w:r>
    </w:p>
    <w:p w14:paraId="1DA39A8B" w14:textId="5CB714B0" w:rsidR="00AC5030" w:rsidRPr="00B70B0E" w:rsidRDefault="00AE1691" w:rsidP="7CA12210">
      <w:pPr>
        <w:pStyle w:val="Caption"/>
        <w:rPr>
          <w:rFonts w:ascii="Segoe UI" w:hAnsi="Segoe UI" w:cs="Segoe UI"/>
          <w:b/>
          <w:bCs/>
          <w:color w:val="000000" w:themeColor="text1"/>
        </w:rPr>
      </w:pPr>
      <w:bookmarkStart w:id="818" w:name="_Toc501008184"/>
      <w:bookmarkStart w:id="819" w:name="_Toc501044163"/>
      <w:bookmarkStart w:id="820" w:name="_Toc501046757"/>
      <w:bookmarkStart w:id="821" w:name="_Toc501050119"/>
      <w:bookmarkStart w:id="822" w:name="_Toc501053151"/>
      <w:bookmarkStart w:id="823" w:name="_Toc501053671"/>
      <w:bookmarkStart w:id="824" w:name="_Toc501051964"/>
      <w:bookmarkStart w:id="825" w:name="_Toc501049734"/>
      <w:bookmarkStart w:id="826" w:name="_Toc501142192"/>
      <w:r w:rsidRPr="00B70B0E">
        <w:rPr>
          <w:rFonts w:ascii="Segoe UI" w:hAnsi="Segoe UI" w:cs="Segoe UI"/>
          <w:b/>
          <w:bCs/>
          <w:color w:val="000000" w:themeColor="text1"/>
        </w:rPr>
        <w:lastRenderedPageBreak/>
        <w:t xml:space="preserve">Figure </w:t>
      </w:r>
      <w:r w:rsidR="00D40749" w:rsidRPr="00B70B0E">
        <w:rPr>
          <w:rFonts w:ascii="Segoe UI" w:hAnsi="Segoe UI" w:cs="Segoe UI"/>
        </w:rPr>
        <w:fldChar w:fldCharType="begin"/>
      </w:r>
      <w:r w:rsidR="00D40749" w:rsidRPr="00B70B0E">
        <w:rPr>
          <w:rFonts w:ascii="Segoe UI" w:hAnsi="Segoe UI" w:cs="Segoe UI"/>
          <w:b/>
          <w:color w:val="000000" w:themeColor="text1"/>
        </w:rPr>
        <w:instrText xml:space="preserve"> SEQ Figure \* ARABIC </w:instrText>
      </w:r>
      <w:r w:rsidR="00D40749"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41</w:t>
      </w:r>
      <w:r w:rsidR="00D40749" w:rsidRPr="00B70B0E">
        <w:rPr>
          <w:rFonts w:ascii="Segoe UI" w:hAnsi="Segoe UI" w:cs="Segoe UI"/>
        </w:rPr>
        <w:fldChar w:fldCharType="end"/>
      </w:r>
      <w:r w:rsidRPr="00B70B0E">
        <w:rPr>
          <w:rFonts w:ascii="Segoe UI" w:hAnsi="Segoe UI" w:cs="Segoe UI"/>
          <w:b/>
          <w:bCs/>
          <w:color w:val="000000" w:themeColor="text1"/>
        </w:rPr>
        <w:t xml:space="preserve"> - Entity Relationship Diagram</w:t>
      </w:r>
      <w:bookmarkEnd w:id="818"/>
      <w:bookmarkEnd w:id="819"/>
      <w:bookmarkEnd w:id="820"/>
      <w:bookmarkEnd w:id="821"/>
      <w:bookmarkEnd w:id="822"/>
      <w:bookmarkEnd w:id="823"/>
      <w:bookmarkEnd w:id="824"/>
      <w:bookmarkEnd w:id="825"/>
      <w:bookmarkEnd w:id="826"/>
    </w:p>
    <w:p w14:paraId="1BA42466" w14:textId="3CAF9F59" w:rsidR="00AC5030" w:rsidRPr="00B70B0E" w:rsidRDefault="7CA12210" w:rsidP="7CA12210">
      <w:pPr>
        <w:pStyle w:val="Heading2"/>
        <w:rPr>
          <w:rFonts w:ascii="Segoe UI" w:hAnsi="Segoe UI" w:cs="Segoe UI"/>
          <w:color w:val="000000" w:themeColor="text1"/>
        </w:rPr>
      </w:pPr>
      <w:bookmarkStart w:id="827" w:name="_Toc501044212"/>
      <w:bookmarkStart w:id="828" w:name="_Toc501046805"/>
      <w:bookmarkStart w:id="829" w:name="_Toc501050167"/>
      <w:bookmarkStart w:id="830" w:name="_Toc501053199"/>
      <w:bookmarkStart w:id="831" w:name="_Toc501053719"/>
      <w:bookmarkStart w:id="832" w:name="_Toc501052012"/>
      <w:bookmarkStart w:id="833" w:name="_Toc501049782"/>
      <w:bookmarkStart w:id="834" w:name="_Toc501142022"/>
      <w:r w:rsidRPr="00B70B0E">
        <w:rPr>
          <w:rFonts w:ascii="Segoe UI" w:hAnsi="Segoe UI" w:cs="Segoe UI"/>
          <w:color w:val="000000" w:themeColor="text1"/>
        </w:rPr>
        <w:t xml:space="preserve">5.3 </w:t>
      </w:r>
      <w:commentRangeStart w:id="835"/>
      <w:r w:rsidRPr="00B70B0E">
        <w:rPr>
          <w:rFonts w:ascii="Segoe UI" w:hAnsi="Segoe UI" w:cs="Segoe UI"/>
          <w:color w:val="000000" w:themeColor="text1"/>
        </w:rPr>
        <w:t>Data Dictionary</w:t>
      </w:r>
      <w:bookmarkEnd w:id="827"/>
      <w:bookmarkEnd w:id="828"/>
      <w:bookmarkEnd w:id="829"/>
      <w:bookmarkEnd w:id="830"/>
      <w:bookmarkEnd w:id="831"/>
      <w:bookmarkEnd w:id="832"/>
      <w:bookmarkEnd w:id="833"/>
      <w:bookmarkEnd w:id="834"/>
      <w:commentRangeEnd w:id="835"/>
      <w:r w:rsidR="00061165">
        <w:rPr>
          <w:rStyle w:val="CommentReference"/>
          <w:rFonts w:asciiTheme="minorHAnsi" w:eastAsiaTheme="minorEastAsia" w:hAnsiTheme="minorHAnsi" w:cstheme="minorBidi"/>
          <w:b w:val="0"/>
          <w:bCs w:val="0"/>
        </w:rPr>
        <w:commentReference w:id="835"/>
      </w:r>
    </w:p>
    <w:tbl>
      <w:tblPr>
        <w:tblW w:w="13320" w:type="dxa"/>
        <w:tblCellMar>
          <w:top w:w="15" w:type="dxa"/>
          <w:left w:w="15" w:type="dxa"/>
          <w:bottom w:w="15" w:type="dxa"/>
          <w:right w:w="15" w:type="dxa"/>
        </w:tblCellMar>
        <w:tblLook w:val="04A0" w:firstRow="1" w:lastRow="0" w:firstColumn="1" w:lastColumn="0" w:noHBand="0" w:noVBand="1"/>
      </w:tblPr>
      <w:tblGrid>
        <w:gridCol w:w="2914"/>
        <w:gridCol w:w="3514"/>
        <w:gridCol w:w="3845"/>
        <w:gridCol w:w="1190"/>
        <w:gridCol w:w="1857"/>
      </w:tblGrid>
      <w:tr w:rsidR="004F6673" w:rsidRPr="00B70B0E" w14:paraId="311F49BB"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07E623" w14:textId="78394BE3"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Table 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F149F10" w14:textId="19FA6238"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Field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526F431" w14:textId="727B2816"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72CB4E" w14:textId="0068CC06"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Null</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8EE181A" w14:textId="5923BA88"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Default</w:t>
            </w:r>
          </w:p>
        </w:tc>
      </w:tr>
      <w:tr w:rsidR="004F6673" w:rsidRPr="00B70B0E" w14:paraId="66E37F1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5C62D1" w14:textId="08AB772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47B8FE" w14:textId="732D1CB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90A7EC" w14:textId="21A61F3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commentRangeStart w:id="836"/>
            <w:r w:rsidRPr="00B70B0E">
              <w:rPr>
                <w:rFonts w:ascii="Segoe UI" w:hAnsi="Segoe UI" w:cs="Segoe UI"/>
                <w:b/>
                <w:bCs/>
                <w:color w:val="000000" w:themeColor="text1"/>
              </w:rPr>
              <w:t>PK Identity</w:t>
            </w:r>
            <w:commentRangeEnd w:id="836"/>
            <w:r w:rsidR="00180A9E">
              <w:rPr>
                <w:rStyle w:val="CommentReference"/>
              </w:rPr>
              <w:commentReference w:id="836"/>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870168" w14:textId="5035D5D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F4DCDF7" w14:textId="5D84D3D7" w:rsidR="004F6673" w:rsidRPr="00B70B0E" w:rsidRDefault="7CA12210" w:rsidP="7CA12210">
            <w:pPr>
              <w:spacing w:after="0" w:line="240" w:lineRule="auto"/>
              <w:rPr>
                <w:rFonts w:ascii="Segoe UI" w:eastAsia="Times New Roman" w:hAnsi="Segoe UI" w:cs="Segoe UI"/>
                <w:color w:val="000000" w:themeColor="text1"/>
              </w:rPr>
            </w:pPr>
            <w:commentRangeStart w:id="837"/>
            <w:r w:rsidRPr="00B70B0E">
              <w:rPr>
                <w:rFonts w:ascii="Segoe UI" w:hAnsi="Segoe UI" w:cs="Segoe UI"/>
                <w:color w:val="000000" w:themeColor="text1"/>
              </w:rPr>
              <w:t>NA</w:t>
            </w:r>
            <w:commentRangeEnd w:id="837"/>
            <w:r w:rsidR="00061165">
              <w:rPr>
                <w:rStyle w:val="CommentReference"/>
              </w:rPr>
              <w:commentReference w:id="837"/>
            </w:r>
          </w:p>
        </w:tc>
      </w:tr>
      <w:tr w:rsidR="004F6673" w:rsidRPr="00B70B0E" w14:paraId="495799F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0900ABF" w14:textId="170F979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F9165A" w14:textId="118C2AC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UserName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EDB7A27" w14:textId="0410532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E9DC98" w14:textId="4E25DC2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AC0966C" w14:textId="5A6727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34D1130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BA150F" w14:textId="48D72D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C6BE1C" w14:textId="099C727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UserPassword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7813F6" w14:textId="78F2B1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A28B65" w14:textId="22A9E5F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7CAA962" w14:textId="4682F6C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A9FAF8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3D2F7B0" w14:textId="4B73389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74EB1C" w14:textId="3D9FE70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36C78A6" w14:textId="53B4EBE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5D4C3A" w14:textId="362DAEE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421154" w14:textId="1CFB366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F09417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EFE75" w14:textId="485D7AE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148B7F" w14:textId="0EB7E0B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FirstName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385B6F" w14:textId="08836C5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nvarchar(35)</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187211" w14:textId="79C8E5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FDCA742" w14:textId="57E9BAF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68FDAF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1CF7E" w14:textId="3A9E8B5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921FD73" w14:textId="1A7E4E7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LastName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04F51A" w14:textId="2731494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nvarchar(35)</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13BB580" w14:textId="7CD021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AAE94D0" w14:textId="25C4539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E606E0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CEF34B" w14:textId="522590F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58505F" w14:textId="6AA5A14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AddressLine1</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103B55" w14:textId="115AB39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C0F83C" w14:textId="4A70C29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FFCCCB" w14:textId="0E80A9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964EFB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1FC4EC" w14:textId="5A5B721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D24C1A" w14:textId="4C52BC3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AddressLine2</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EBE6E64" w14:textId="7DFDE26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A9DD036" w14:textId="437D83E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349984E" w14:textId="52E333B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2B7E2F7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4DBB76" w14:textId="2DC70BF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1D989A" w14:textId="7F31FF2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PhoneNumber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77413A8" w14:textId="44400C0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int(9)</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22C0FE" w14:textId="2C978F3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28326" w14:textId="436EFBF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19DFD4D9"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EF6F80" w14:textId="2C745C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6954CBA" w14:textId="7A29D1A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EmailSchool</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8AD637F" w14:textId="60C367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ECED680" w14:textId="3499090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07E4C3" w14:textId="5A5B9B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0DC8FE2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AF551AA" w14:textId="55EE4EF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4AAF83" w14:textId="121A83B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SchoolName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C3C1CBD" w14:textId="14822F1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276B15" w14:textId="45E4033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843D82C" w14:textId="0C8D3A2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03B7B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CA1246" w14:textId="739D633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D2C02E9" w14:textId="4C86A6F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NotificationsEnabled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C788BAC" w14:textId="454CDED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79315F6" w14:textId="2204598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BE34FD" w14:textId="1537981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false</w:t>
            </w:r>
          </w:p>
        </w:tc>
      </w:tr>
      <w:tr w:rsidR="004F6673" w:rsidRPr="00B70B0E" w14:paraId="7F7E4AE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AB86E1" w14:textId="7485A21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621D56" w14:textId="6B05913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F0C3D8B" w14:textId="561E513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A1B40B" w14:textId="13DA0EA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D84ECD3" w14:textId="1A7A18B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1F22ADF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0C10C7" w14:textId="6838167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EC7731" w14:textId="0995AC5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A53E8E" w14:textId="4DB93D4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5DD0C9" w14:textId="58DB6B4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21F8AF5" w14:textId="0F7A3D3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3179354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79028D" w14:textId="5AAFCC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638D94" w14:textId="3E4ED16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3B1CA4" w14:textId="5B3BBD2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9C68A0E" w14:textId="03479C8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0AB2A0E" w14:textId="5AF175B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78EE0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E9920" w14:textId="0DFFBD3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F452568" w14:textId="03DC0A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B8FD3E" w14:textId="74ADA8B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5D8141B" w14:textId="08A5563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D882ED1" w14:textId="6A17569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0F2F6DB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5158AB" w14:textId="7CDD73B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lastRenderedPageBreak/>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C359D5" w14:textId="32BA686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65A25B0" w14:textId="202ED3C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B64743A" w14:textId="055C8A0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7CBC41D" w14:textId="6BFBCB6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787396C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990F5E0" w14:textId="39D5B52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9355789" w14:textId="7F99652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E6BEF58" w14:textId="11E635D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DC9F53D" w14:textId="609CB6E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D1D8B5" w14:textId="1064264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4D29B7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6B65C0" w14:textId="31CA2D8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2B1F24" w14:textId="7833D8A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5657E3" w14:textId="0E14BAE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764E98" w14:textId="26D87E1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B200B9" w14:textId="40073B8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D798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A1F68B" w14:textId="148C1EC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67C310D" w14:textId="2FD76AC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57291A0" w14:textId="7E33E36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948B2" w14:textId="51468D1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69686" w14:textId="536F40C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9F8C5C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02EB7A" w14:textId="5B81BB9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0576E" w14:textId="38DBE6F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F6BB9B" w14:textId="58A0580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87E3CC" w14:textId="0DFDE18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83AFC96" w14:textId="0541FF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0E029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C95C55" w14:textId="7EF6747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E80351" w14:textId="2616F84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DueDateTime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9D41D7A" w14:textId="2D9C57D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7BD677" w14:textId="3D1A8C0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DF8AE3" w14:textId="77B085D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524B854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AE1A7E" w14:textId="47045C3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C3B1DA7" w14:textId="3207FB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IsCompleted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ED6D41" w14:textId="0E7C169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852B6F" w14:textId="3DE147A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E00C79" w14:textId="661273D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false</w:t>
            </w:r>
          </w:p>
        </w:tc>
      </w:tr>
      <w:tr w:rsidR="004F6673" w:rsidRPr="00B70B0E" w14:paraId="00807E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644D06E" w14:textId="3615CBA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FCEB6C" w14:textId="28CDE6B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9E05171" w14:textId="3EDD721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DA159A1" w14:textId="4FD5522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85FD1" w14:textId="6CCD0EB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0BDE256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8AD9C5" w14:textId="2A9604B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154D9" w14:textId="2C3E3E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B0FEEB" w14:textId="785F7ED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3306166" w14:textId="4388D0A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1572B4" w14:textId="66C6A36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6F8CF3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4DBB3B" w14:textId="2A6115C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514BCF7" w14:textId="1095474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A2018F" w14:textId="7A5DD2D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229CC4" w14:textId="60CD7BA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3E518E5" w14:textId="219504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59B39F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339DB8" w14:textId="618B7F8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136832B" w14:textId="5DACC48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352F4F8" w14:textId="183EDD6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8C9A99" w14:textId="10B4597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D13A483" w14:textId="15374F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12452FC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0C7740" w14:textId="72F1099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C47B214" w14:textId="08DCE60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587B5AE" w14:textId="17E3170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51BD56" w14:textId="0C21FD0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4D96003" w14:textId="334B000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414DC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46B339" w14:textId="3B73035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64196" w14:textId="73196F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A1EF3F4" w14:textId="0506BB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81CE07" w14:textId="3E7D540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EC9BC15" w14:textId="22CDB2D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865EB7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522841" w14:textId="08207F4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DF38B4" w14:textId="6A40A5A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8F2B3A" w14:textId="32D86DF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A481B" w14:textId="086F776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D0D59" w14:textId="670F19D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699D25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82AA7" w14:textId="5FB9C25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958EF09" w14:textId="7BF97E1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D6DFC0" w14:textId="467C472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52740E" w14:textId="230F53D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B3CD7" w14:textId="05AF4CE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1CF09D6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626D2A1" w14:textId="732B4A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6B5CD4" w14:textId="239B2E5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D5120D" w14:textId="12635B9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2238D0" w14:textId="130C4E8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BEA7753" w14:textId="1EC5AB1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702D1A0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3EBDC" w14:textId="1EF88E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0C3688" w14:textId="4AF2054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Snoozed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94D08D" w14:textId="11F4A7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11A68F" w14:textId="22AF872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2FA72B" w14:textId="643B85B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21E93A6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D4D411D" w14:textId="03CEB94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C7A7A9" w14:textId="22C3C2D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SnoozeTime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7EC16" w14:textId="5C4B954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0A90533" w14:textId="4AF9A05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393D16" w14:textId="407BE2B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24644C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43F85E" w14:textId="4477765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49BF362" w14:textId="42F9CA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D4CA26" w14:textId="0CFB63B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75BDB96" w14:textId="137A8A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03E3C8" w14:textId="3E630FE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9471BE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CC946F5" w14:textId="4DB3C4D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lastRenderedPageBreak/>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B3F57B" w14:textId="7C48CCB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DD264E" w14:textId="6D2A139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136822" w14:textId="13FEC95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88ECC79" w14:textId="665EC19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2C3B0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806D7AB" w14:textId="3B8BD8B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8C981B" w14:textId="731C25D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B42D9C" w14:textId="72D01DF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467F6F" w14:textId="0425923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937CEB" w14:textId="1520EE4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32E7FF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E17ED1" w14:textId="58F16A9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CAFAC1" w14:textId="1091118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DayOccurence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602AE5B" w14:textId="0795B4C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E7B6A6" w14:textId="7C257E6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756ACC3" w14:textId="7826C1C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3D87052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F1143C" w14:textId="7013F12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A1F6ED" w14:textId="56AFA5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StartDate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8A8D41" w14:textId="75158B6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59E86E" w14:textId="6412BA0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36A5E5" w14:textId="2FCD05A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413A5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FDE7805" w14:textId="5446266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4AF4E81" w14:textId="0D5CA76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EndDate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46379EA" w14:textId="2351CFC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8D1B0" w14:textId="4C37FE3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A111F2" w14:textId="45A1DD1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33329C8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FEEC83" w14:textId="009212F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C45D1E" w14:textId="217A137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B3527BB" w14:textId="2DEBD1E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decimal(9,6)</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4216FD" w14:textId="3C8F52B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78AA85" w14:textId="5B1EB3D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72C4E8A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AB3DFC" w14:textId="670E160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5B1B5" w14:textId="1DAF56C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Frequency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12F3955" w14:textId="3A7C697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int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B73DC8" w14:textId="7638A25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FC9FB92" w14:textId="2D5EE8B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bl>
    <w:p w14:paraId="0683E5A1" w14:textId="77777777" w:rsidR="00AC5A4E" w:rsidRPr="00B70B0E" w:rsidRDefault="00AC5A4E">
      <w:pPr>
        <w:pBdr>
          <w:bottom w:val="single" w:sz="6" w:space="4" w:color="EAECEF"/>
        </w:pBdr>
        <w:spacing w:before="360" w:after="240"/>
        <w:rPr>
          <w:rFonts w:ascii="Segoe UI" w:hAnsi="Segoe UI" w:cs="Segoe UI"/>
          <w:color w:val="000000" w:themeColor="text1"/>
        </w:rPr>
      </w:pPr>
    </w:p>
    <w:sectPr w:rsidR="00AC5A4E" w:rsidRPr="00B70B0E" w:rsidSect="00002004">
      <w:headerReference w:type="default" r:id="rId73"/>
      <w:footerReference w:type="default" r:id="rId74"/>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Michael Forkey" w:date="2017-12-17T19:54:00Z" w:initials="MF">
    <w:p w14:paraId="7B52C13A" w14:textId="23D334CE" w:rsidR="00F679E0" w:rsidRDefault="00F679E0">
      <w:pPr>
        <w:pStyle w:val="CommentText"/>
      </w:pPr>
      <w:r>
        <w:rPr>
          <w:rStyle w:val="CommentReference"/>
        </w:rPr>
        <w:annotationRef/>
      </w:r>
      <w:r>
        <w:t xml:space="preserve">Shouldn’t have Authors. </w:t>
      </w:r>
    </w:p>
  </w:comment>
  <w:comment w:id="42" w:author="Michael Forkey" w:date="2017-12-19T21:33:00Z" w:initials="MF">
    <w:p w14:paraId="7771D731" w14:textId="301CE776" w:rsidR="00F679E0" w:rsidRDefault="00F679E0">
      <w:pPr>
        <w:pStyle w:val="CommentText"/>
      </w:pPr>
      <w:r>
        <w:rPr>
          <w:rStyle w:val="CommentReference"/>
        </w:rPr>
        <w:annotationRef/>
      </w:r>
      <w:r>
        <w:t>3.2.1 is at the wrong level.</w:t>
      </w:r>
    </w:p>
  </w:comment>
  <w:comment w:id="67" w:author="Michael Forkey" w:date="2017-12-19T19:15:00Z" w:initials="MF">
    <w:p w14:paraId="7D6A1D8C" w14:textId="6305CE5F" w:rsidR="00F679E0" w:rsidRDefault="00F679E0">
      <w:pPr>
        <w:pStyle w:val="CommentText"/>
      </w:pPr>
      <w:r>
        <w:rPr>
          <w:rStyle w:val="CommentReference"/>
        </w:rPr>
        <w:annotationRef/>
      </w:r>
      <w:r>
        <w:t>It doesn’t utilize the requirements, it specifies the design of the software components which fulfill the requirements.</w:t>
      </w:r>
    </w:p>
  </w:comment>
  <w:comment w:id="68" w:author="Michael Forkey" w:date="2017-12-17T20:30:00Z" w:initials="MF">
    <w:p w14:paraId="1C19EA38" w14:textId="290D4704" w:rsidR="00F679E0" w:rsidRDefault="00F679E0">
      <w:pPr>
        <w:pStyle w:val="CommentText"/>
      </w:pPr>
      <w:r>
        <w:rPr>
          <w:rStyle w:val="CommentReference"/>
        </w:rPr>
        <w:annotationRef/>
      </w:r>
      <w:r>
        <w:t>Should fully describe it here as the corresponding SRS for the calendar application.</w:t>
      </w:r>
    </w:p>
  </w:comment>
  <w:comment w:id="77" w:author="Michael Forkey" w:date="2017-12-17T20:44:00Z" w:initials="MF">
    <w:p w14:paraId="500627EF" w14:textId="4BF7F313" w:rsidR="00F679E0" w:rsidRDefault="00F679E0">
      <w:pPr>
        <w:pStyle w:val="CommentText"/>
      </w:pPr>
      <w:r>
        <w:rPr>
          <w:rStyle w:val="CommentReference"/>
        </w:rPr>
        <w:annotationRef/>
      </w:r>
      <w:r>
        <w:t>This would be better after Context (i.e. 1.4)</w:t>
      </w:r>
    </w:p>
  </w:comment>
  <w:comment w:id="86" w:author="Michael Forkey" w:date="2017-12-17T20:35:00Z" w:initials="MF">
    <w:p w14:paraId="704AF5EB" w14:textId="53A00F50" w:rsidR="00F679E0" w:rsidRDefault="00F679E0">
      <w:pPr>
        <w:pStyle w:val="CommentText"/>
      </w:pPr>
      <w:r>
        <w:rPr>
          <w:rStyle w:val="CommentReference"/>
        </w:rPr>
        <w:annotationRef/>
      </w:r>
      <w:r>
        <w:t xml:space="preserve">This is not a good definition of “Developer”. It is tautological. It basically says a “Developer” is a developer. </w:t>
      </w:r>
      <w:r>
        <w:br/>
        <w:t>Also, aren’t testers involved in the development process as well?</w:t>
      </w:r>
    </w:p>
  </w:comment>
  <w:comment w:id="94" w:author="Michael Forkey" w:date="2017-12-17T20:37:00Z" w:initials="MF">
    <w:p w14:paraId="3E7847A7" w14:textId="6F09EC68" w:rsidR="00F679E0" w:rsidRDefault="00F679E0">
      <w:pPr>
        <w:pStyle w:val="CommentText"/>
      </w:pPr>
      <w:r>
        <w:rPr>
          <w:rStyle w:val="CommentReference"/>
        </w:rPr>
        <w:annotationRef/>
      </w:r>
      <w:r>
        <w:t>Needs a better definition, probably something including their purpose, e.g. insuring quality or insuring the specification is met, etc.</w:t>
      </w:r>
    </w:p>
  </w:comment>
  <w:comment w:id="102" w:author="Michael Forkey" w:date="2017-12-17T20:38:00Z" w:initials="MF">
    <w:p w14:paraId="45DEE324" w14:textId="0DB941EA" w:rsidR="00F679E0" w:rsidRDefault="00F679E0">
      <w:pPr>
        <w:pStyle w:val="CommentText"/>
      </w:pPr>
      <w:r>
        <w:rPr>
          <w:rStyle w:val="CommentReference"/>
        </w:rPr>
        <w:annotationRef/>
      </w:r>
      <w:r>
        <w:t>Skimpy. Should explain more about exactly what the features are.</w:t>
      </w:r>
    </w:p>
  </w:comment>
  <w:comment w:id="113" w:author="Michael Forkey" w:date="2017-12-17T20:41:00Z" w:initials="MF">
    <w:p w14:paraId="66A35786" w14:textId="7CFF7B45" w:rsidR="00F679E0" w:rsidRDefault="00F679E0">
      <w:pPr>
        <w:pStyle w:val="CommentText"/>
      </w:pPr>
      <w:r>
        <w:rPr>
          <w:rStyle w:val="CommentReference"/>
        </w:rPr>
        <w:annotationRef/>
      </w:r>
      <w:r>
        <w:t>This is an example of precisely what I am suggesting should have been explained in the Scope section in my comment there.</w:t>
      </w:r>
    </w:p>
  </w:comment>
  <w:comment w:id="114" w:author="Michael Forkey" w:date="2017-12-17T20:42:00Z" w:initials="MF">
    <w:p w14:paraId="7028FB2D" w14:textId="30E60D74" w:rsidR="00F679E0" w:rsidRDefault="00F679E0">
      <w:pPr>
        <w:pStyle w:val="CommentText"/>
      </w:pPr>
      <w:r>
        <w:rPr>
          <w:rStyle w:val="CommentReference"/>
        </w:rPr>
        <w:annotationRef/>
      </w:r>
      <w:r>
        <w:t>Should say something about ILearn presumably that it is built on the Brightspace product.</w:t>
      </w:r>
    </w:p>
  </w:comment>
  <w:comment w:id="115" w:author="Michael Forkey" w:date="2017-12-17T20:43:00Z" w:initials="MF">
    <w:p w14:paraId="00EA2EC7" w14:textId="00D107DD" w:rsidR="00F679E0" w:rsidRDefault="00F679E0">
      <w:pPr>
        <w:pStyle w:val="CommentText"/>
      </w:pPr>
      <w:r>
        <w:rPr>
          <w:rStyle w:val="CommentReference"/>
        </w:rPr>
        <w:annotationRef/>
      </w:r>
      <w:r>
        <w:t>A mobile interface? No. Not clearly written.</w:t>
      </w:r>
    </w:p>
  </w:comment>
  <w:comment w:id="116" w:author="Michael Forkey" w:date="2017-12-17T20:40:00Z" w:initials="MF">
    <w:p w14:paraId="27A24097" w14:textId="434FB75D" w:rsidR="00F679E0" w:rsidRDefault="00F679E0">
      <w:pPr>
        <w:pStyle w:val="CommentText"/>
      </w:pPr>
      <w:r>
        <w:rPr>
          <w:rStyle w:val="CommentReference"/>
        </w:rPr>
        <w:annotationRef/>
      </w:r>
      <w:r>
        <w:t>This is good. But you need to explain something about where the numbers came from even if they are just a complete guess.</w:t>
      </w:r>
    </w:p>
    <w:p w14:paraId="128E83CE" w14:textId="77777777" w:rsidR="00F679E0" w:rsidRDefault="00F679E0">
      <w:pPr>
        <w:pStyle w:val="CommentText"/>
      </w:pPr>
    </w:p>
    <w:p w14:paraId="00631EC0" w14:textId="4E833E1B" w:rsidR="00F679E0" w:rsidRDefault="00F679E0">
      <w:pPr>
        <w:pStyle w:val="CommentText"/>
      </w:pPr>
      <w:r>
        <w:t>PROFESSIONALISM: You should remove the hyperlinks for figures and diagrams. It is very easy (and frustrating) to accidentally click on and have it open a web-browser (especially annoying if it takes a long time for some reason.)</w:t>
      </w:r>
    </w:p>
  </w:comment>
  <w:comment w:id="126" w:author="Michael Forkey" w:date="2017-12-17T21:30:00Z" w:initials="MF">
    <w:p w14:paraId="754662DF" w14:textId="5F2A42D5" w:rsidR="00F679E0" w:rsidRDefault="00F679E0">
      <w:pPr>
        <w:pStyle w:val="CommentText"/>
      </w:pPr>
      <w:r>
        <w:rPr>
          <w:rStyle w:val="CommentReference"/>
        </w:rPr>
        <w:annotationRef/>
      </w:r>
      <w:r>
        <w:t>While not required, I would recommend centering the figure titles. They can get confused with actual text.</w:t>
      </w:r>
    </w:p>
  </w:comment>
  <w:comment w:id="136" w:author="Michael Forkey" w:date="2017-12-17T20:45:00Z" w:initials="MF">
    <w:p w14:paraId="643A3710" w14:textId="7EF68C31" w:rsidR="00F679E0" w:rsidRDefault="00F679E0">
      <w:pPr>
        <w:pStyle w:val="CommentText"/>
      </w:pPr>
      <w:r>
        <w:rPr>
          <w:rStyle w:val="CommentReference"/>
        </w:rPr>
        <w:annotationRef/>
      </w:r>
      <w:r>
        <w:t>Haven’t read through the entire doc to know if you covered everything, but this looks pretty good.</w:t>
      </w:r>
    </w:p>
    <w:p w14:paraId="049ED97C" w14:textId="77777777" w:rsidR="00F679E0" w:rsidRDefault="00F679E0">
      <w:pPr>
        <w:pStyle w:val="CommentText"/>
      </w:pPr>
    </w:p>
    <w:p w14:paraId="5D0A2251" w14:textId="2027C996" w:rsidR="00F679E0" w:rsidRDefault="00F679E0">
      <w:pPr>
        <w:pStyle w:val="CommentText"/>
      </w:pPr>
      <w:r>
        <w:t>However, we did specifically talk about mentioning versions and if a version is not mentioned that somewhere it needs to mention that the latest version, or the version as of the date of publication be used.</w:t>
      </w:r>
    </w:p>
  </w:comment>
  <w:comment w:id="137" w:author="Michael Forkey" w:date="2017-12-17T20:46:00Z" w:initials="MF">
    <w:p w14:paraId="1E43C864" w14:textId="32A9D8B7" w:rsidR="00F679E0" w:rsidRDefault="00F679E0">
      <w:pPr>
        <w:pStyle w:val="CommentText"/>
      </w:pPr>
      <w:r>
        <w:rPr>
          <w:rStyle w:val="CommentReference"/>
        </w:rPr>
        <w:annotationRef/>
      </w:r>
      <w:r>
        <w:t>Don’t think it needs to be a bulleted line.</w:t>
      </w:r>
    </w:p>
  </w:comment>
  <w:comment w:id="146" w:author="Michael Forkey" w:date="2017-12-17T21:03:00Z" w:initials="MF">
    <w:p w14:paraId="1C8F3CDB" w14:textId="75A53F06" w:rsidR="00F679E0" w:rsidRDefault="00F679E0">
      <w:pPr>
        <w:pStyle w:val="CommentText"/>
      </w:pPr>
      <w:r>
        <w:rPr>
          <w:rStyle w:val="CommentReference"/>
        </w:rPr>
        <w:annotationRef/>
      </w:r>
      <w:r>
        <w:t>Doesn’t need a definition unless you mean the data type and are going to start defining all the data types.</w:t>
      </w:r>
    </w:p>
  </w:comment>
  <w:comment w:id="147" w:author="Michael Forkey" w:date="2017-12-17T21:01:00Z" w:initials="MF">
    <w:p w14:paraId="24540F8C" w14:textId="1884E781" w:rsidR="00F679E0" w:rsidRDefault="00F679E0">
      <w:pPr>
        <w:pStyle w:val="CommentText"/>
      </w:pPr>
      <w:r>
        <w:rPr>
          <w:rStyle w:val="CommentReference"/>
        </w:rPr>
        <w:annotationRef/>
      </w:r>
      <w:r>
        <w:t>For what? This is not an adequate definition.</w:t>
      </w:r>
    </w:p>
  </w:comment>
  <w:comment w:id="150" w:author="Michael Forkey" w:date="2017-12-17T20:59:00Z" w:initials="MF">
    <w:p w14:paraId="14EB60AA" w14:textId="44D46C85" w:rsidR="00F679E0" w:rsidRDefault="00F679E0">
      <w:pPr>
        <w:pStyle w:val="CommentText"/>
      </w:pPr>
      <w:r>
        <w:rPr>
          <w:rStyle w:val="CommentReference"/>
        </w:rPr>
        <w:annotationRef/>
      </w:r>
      <w:r>
        <w:t>Not just unintended – undesirable or dangerous –e.g. escalation of privilege. And not just queries – unintended actions by the system.</w:t>
      </w:r>
    </w:p>
  </w:comment>
  <w:comment w:id="151" w:author="Michael Forkey" w:date="2017-12-17T20:57:00Z" w:initials="MF">
    <w:p w14:paraId="316D4734" w14:textId="7724071E" w:rsidR="00F679E0" w:rsidRDefault="00F679E0">
      <w:pPr>
        <w:pStyle w:val="CommentText"/>
      </w:pPr>
      <w:r>
        <w:rPr>
          <w:rStyle w:val="CommentReference"/>
        </w:rPr>
        <w:annotationRef/>
      </w:r>
      <w:r>
        <w:t>Not exactly. Not a good definition.</w:t>
      </w:r>
    </w:p>
  </w:comment>
  <w:comment w:id="152" w:author="Michael Forkey" w:date="2017-12-17T20:58:00Z" w:initials="MF">
    <w:p w14:paraId="3C31FB91" w14:textId="04A04E60" w:rsidR="00F679E0" w:rsidRDefault="00F679E0">
      <w:pPr>
        <w:pStyle w:val="CommentText"/>
      </w:pPr>
      <w:r>
        <w:rPr>
          <w:rStyle w:val="CommentReference"/>
        </w:rPr>
        <w:annotationRef/>
      </w:r>
      <w:r>
        <w:t>I think there are better explanations/definitions for this.</w:t>
      </w:r>
    </w:p>
  </w:comment>
  <w:comment w:id="162" w:author="Michael Forkey" w:date="2017-12-17T21:06:00Z" w:initials="MF">
    <w:p w14:paraId="61FB0C56" w14:textId="7F368EE2" w:rsidR="00F679E0" w:rsidRDefault="00F679E0">
      <w:pPr>
        <w:pStyle w:val="CommentText"/>
      </w:pPr>
      <w:r>
        <w:rPr>
          <w:rStyle w:val="CommentReference"/>
        </w:rPr>
        <w:annotationRef/>
      </w:r>
      <w:r>
        <w:t>Should be hyper-linked.</w:t>
      </w:r>
    </w:p>
  </w:comment>
  <w:comment w:id="163" w:author="Michael Forkey" w:date="2017-12-19T20:57:00Z" w:initials="MF">
    <w:p w14:paraId="29C099F9" w14:textId="29772D18" w:rsidR="00F679E0" w:rsidRDefault="00F679E0">
      <w:pPr>
        <w:pStyle w:val="CommentText"/>
      </w:pPr>
      <w:r>
        <w:rPr>
          <w:rStyle w:val="CommentReference"/>
        </w:rPr>
        <w:annotationRef/>
      </w:r>
      <w:r>
        <w:t>PROFESSIONALISM: General technical writing expectation – no personal pronouns.</w:t>
      </w:r>
    </w:p>
  </w:comment>
  <w:comment w:id="164" w:author="Michael Forkey" w:date="2017-12-17T21:07:00Z" w:initials="MF">
    <w:p w14:paraId="77656F53" w14:textId="77777777" w:rsidR="00F679E0" w:rsidRDefault="00F679E0">
      <w:pPr>
        <w:pStyle w:val="CommentText"/>
      </w:pPr>
      <w:r>
        <w:rPr>
          <w:rStyle w:val="CommentReference"/>
        </w:rPr>
        <w:annotationRef/>
      </w:r>
      <w:r>
        <w:t xml:space="preserve">This is wrong. </w:t>
      </w:r>
    </w:p>
    <w:p w14:paraId="1661F10B" w14:textId="6D25FDAB" w:rsidR="00F679E0" w:rsidRDefault="00F679E0">
      <w:pPr>
        <w:pStyle w:val="CommentText"/>
      </w:pPr>
      <w:r>
        <w:t>First, by your mapping document, “Use Cases” is a (Context) viewpoint. The individual use cases are themselves Design Elements.</w:t>
      </w:r>
    </w:p>
    <w:p w14:paraId="6B1479B2" w14:textId="28A27474" w:rsidR="00F679E0" w:rsidRDefault="00F679E0">
      <w:pPr>
        <w:pStyle w:val="CommentText"/>
      </w:pPr>
      <w:r>
        <w:t xml:space="preserve">Second, viewpoints do not describe viewpoints. This could be said of views. </w:t>
      </w:r>
    </w:p>
  </w:comment>
  <w:comment w:id="165" w:author="Michael Forkey" w:date="2017-12-19T21:08:00Z" w:initials="MF">
    <w:p w14:paraId="76955E7A" w14:textId="548EA7F1" w:rsidR="00F679E0" w:rsidRDefault="00F679E0">
      <w:pPr>
        <w:pStyle w:val="CommentText"/>
      </w:pPr>
      <w:r>
        <w:rPr>
          <w:rStyle w:val="CommentReference"/>
        </w:rPr>
        <w:annotationRef/>
      </w:r>
      <w:r>
        <w:t>PROFESSIONALISM: And what is the following number?</w:t>
      </w:r>
    </w:p>
  </w:comment>
  <w:comment w:id="166" w:author="Michael Forkey" w:date="2017-12-19T21:53:00Z" w:initials="MF">
    <w:p w14:paraId="69FFD4E9" w14:textId="5ADE788F" w:rsidR="00F679E0" w:rsidRDefault="00F679E0">
      <w:pPr>
        <w:pStyle w:val="CommentText"/>
      </w:pPr>
      <w:r>
        <w:rPr>
          <w:rStyle w:val="CommentReference"/>
        </w:rPr>
        <w:annotationRef/>
      </w:r>
      <w:r>
        <w:t>This is actually figure 17. Needed to use cross-references to keep such things straight (or a more fastidious editor to make sure the doc is consistent.)</w:t>
      </w:r>
    </w:p>
  </w:comment>
  <w:comment w:id="167" w:author="Michael Forkey" w:date="2017-12-19T21:00:00Z" w:initials="MF">
    <w:p w14:paraId="22F95A50" w14:textId="4EE6A47F" w:rsidR="00F679E0" w:rsidRDefault="00F679E0">
      <w:pPr>
        <w:pStyle w:val="CommentText"/>
      </w:pPr>
      <w:r>
        <w:rPr>
          <w:rStyle w:val="CommentReference"/>
        </w:rPr>
        <w:annotationRef/>
      </w:r>
      <w:r>
        <w:t>PROFESSIONALISM: Should not start numbering at 0. It is unconventional at best and confusing at worst, especially when the steps start numbering at 1.</w:t>
      </w:r>
    </w:p>
  </w:comment>
  <w:comment w:id="176" w:author="Michael Forkey" w:date="2017-12-17T21:19:00Z" w:initials="MF">
    <w:p w14:paraId="788B51D7" w14:textId="4D7B87CE" w:rsidR="00F679E0" w:rsidRDefault="00F679E0">
      <w:pPr>
        <w:pStyle w:val="CommentText"/>
      </w:pPr>
      <w:r>
        <w:rPr>
          <w:rStyle w:val="CommentReference"/>
        </w:rPr>
        <w:annotationRef/>
      </w:r>
      <w:r>
        <w:t>Still think this should have been up one level. These are not the stake holders for just the Use Cases.</w:t>
      </w:r>
    </w:p>
  </w:comment>
  <w:comment w:id="186" w:author="Michael Forkey" w:date="2017-12-19T22:12:00Z" w:initials="MF">
    <w:p w14:paraId="57D3DA75" w14:textId="688F7941" w:rsidR="00F679E0" w:rsidRDefault="00F679E0">
      <w:pPr>
        <w:pStyle w:val="CommentText"/>
      </w:pPr>
      <w:r>
        <w:rPr>
          <w:rStyle w:val="CommentReference"/>
        </w:rPr>
        <w:annotationRef/>
      </w:r>
      <w:r>
        <w:t xml:space="preserve">PROFESSIONALISM: These all needed to be defined in the glossary. </w:t>
      </w:r>
    </w:p>
    <w:p w14:paraId="7D816869" w14:textId="0B154EBC" w:rsidR="00F679E0" w:rsidRDefault="00F679E0">
      <w:pPr>
        <w:pStyle w:val="CommentText"/>
      </w:pPr>
      <w:r>
        <w:t>Somewhere I got the idea that an “Event” can mean an assignment or a deadline (or other?) But I am not sure where and can’t find it now. Regardless, they needed to be in the glossary so I didn’t have to go searching for them.</w:t>
      </w:r>
    </w:p>
    <w:p w14:paraId="254133DB" w14:textId="77777777" w:rsidR="00F679E0" w:rsidRDefault="00F679E0">
      <w:pPr>
        <w:pStyle w:val="CommentText"/>
      </w:pPr>
      <w:r>
        <w:t>Also, when any these specific types of items are referenced in the document they should be capitalized to indicate they are a specific thing.</w:t>
      </w:r>
    </w:p>
    <w:p w14:paraId="7CD2CFFE" w14:textId="516F21FD" w:rsidR="00F679E0" w:rsidRDefault="00F679E0">
      <w:pPr>
        <w:pStyle w:val="CommentText"/>
      </w:pPr>
      <w:r>
        <w:t>E.g. in 3.2.3.0 “Description/Notes” says It shows events, if you are talking about the specific thing defined in the glossary “Events” should be capitalized to indicate it is a specific thing.</w:t>
      </w:r>
    </w:p>
  </w:comment>
  <w:comment w:id="189" w:author="Michael Forkey" w:date="2017-12-17T21:14:00Z" w:initials="MF">
    <w:p w14:paraId="79C58DB1" w14:textId="17506DB0" w:rsidR="00F679E0" w:rsidRDefault="00F679E0">
      <w:pPr>
        <w:pStyle w:val="CommentText"/>
      </w:pPr>
      <w:r>
        <w:rPr>
          <w:rStyle w:val="CommentReference"/>
        </w:rPr>
        <w:annotationRef/>
      </w:r>
      <w:r>
        <w:t>Should be reformatted so it doesn’t need to repeat “Calendar managers should…” 7 times.</w:t>
      </w:r>
    </w:p>
  </w:comment>
  <w:comment w:id="206" w:author="Michael Forkey" w:date="2017-12-17T21:20:00Z" w:initials="MF">
    <w:p w14:paraId="1715B824" w14:textId="091CE433" w:rsidR="00F679E0" w:rsidRDefault="00F679E0">
      <w:pPr>
        <w:pStyle w:val="CommentText"/>
      </w:pPr>
      <w:r>
        <w:rPr>
          <w:rStyle w:val="CommentReference"/>
        </w:rPr>
        <w:annotationRef/>
      </w:r>
      <w:r>
        <w:t>Shouldn’t use real numbers for “0.0”. Should be “3.2.&lt;use case id&gt;.&lt;step? id&gt; (Not sure what the 2nd ID is for at this point. See comment about the Example explanation at the start of 3.0.)</w:t>
      </w:r>
    </w:p>
  </w:comment>
  <w:comment w:id="207" w:author="Michael Forkey" w:date="2017-12-19T21:12:00Z" w:initials="MF">
    <w:p w14:paraId="1453DC31" w14:textId="35AD0A50" w:rsidR="00F679E0" w:rsidRDefault="00F679E0">
      <w:pPr>
        <w:pStyle w:val="CommentText"/>
      </w:pPr>
      <w:r>
        <w:rPr>
          <w:rStyle w:val="CommentReference"/>
        </w:rPr>
        <w:annotationRef/>
      </w:r>
      <w:r>
        <w:t>DESIGN VIEWS: Requirement or informational? I.e. are you requiring the screen look as depicted or is it just provided for context? Need to specify on way or the other.</w:t>
      </w:r>
    </w:p>
  </w:comment>
  <w:comment w:id="208" w:author="Michael Forkey" w:date="2017-12-19T21:12:00Z" w:initials="MF">
    <w:p w14:paraId="59F1B874" w14:textId="4FCD5C1E" w:rsidR="00F679E0" w:rsidRDefault="00F679E0">
      <w:pPr>
        <w:pStyle w:val="CommentText"/>
      </w:pPr>
      <w:r>
        <w:rPr>
          <w:rStyle w:val="CommentReference"/>
        </w:rPr>
        <w:annotationRef/>
      </w:r>
      <w:r>
        <w:t>Presumably displayed to the user?</w:t>
      </w:r>
    </w:p>
  </w:comment>
  <w:comment w:id="209" w:author="Michael Forkey" w:date="2017-12-19T21:11:00Z" w:initials="MF">
    <w:p w14:paraId="1924862F" w14:textId="7172DAE6" w:rsidR="00F679E0" w:rsidRDefault="00F679E0">
      <w:pPr>
        <w:pStyle w:val="CommentText"/>
      </w:pPr>
      <w:r>
        <w:rPr>
          <w:rStyle w:val="CommentReference"/>
        </w:rPr>
        <w:annotationRef/>
      </w:r>
      <w:r>
        <w:t>Should be a placeholder.</w:t>
      </w:r>
    </w:p>
  </w:comment>
  <w:comment w:id="210" w:author="Michael Forkey" w:date="2017-12-19T21:11:00Z" w:initials="MF">
    <w:p w14:paraId="5E4498D2" w14:textId="22A974C7" w:rsidR="00F679E0" w:rsidRDefault="00F679E0">
      <w:pPr>
        <w:pStyle w:val="CommentText"/>
      </w:pPr>
      <w:r>
        <w:rPr>
          <w:rStyle w:val="CommentReference"/>
        </w:rPr>
        <w:annotationRef/>
      </w:r>
      <w:r>
        <w:t>Not an explanation of what it is.</w:t>
      </w:r>
    </w:p>
  </w:comment>
  <w:comment w:id="211" w:author="Michael Forkey" w:date="2017-12-19T21:14:00Z" w:initials="MF">
    <w:p w14:paraId="4A716558" w14:textId="0304D9EF" w:rsidR="00F679E0" w:rsidRDefault="00F679E0">
      <w:pPr>
        <w:pStyle w:val="CommentText"/>
      </w:pPr>
      <w:r>
        <w:rPr>
          <w:rStyle w:val="CommentReference"/>
        </w:rPr>
        <w:annotationRef/>
      </w:r>
      <w:r>
        <w:t>Tautological - doesn’t really define it.</w:t>
      </w:r>
    </w:p>
  </w:comment>
  <w:comment w:id="212" w:author="Michael Forkey" w:date="2017-12-17T21:20:00Z" w:initials="MF">
    <w:p w14:paraId="3227F6C1" w14:textId="1746E893" w:rsidR="00F679E0" w:rsidRDefault="00F679E0">
      <w:pPr>
        <w:pStyle w:val="CommentText"/>
      </w:pPr>
      <w:r>
        <w:rPr>
          <w:rStyle w:val="CommentReference"/>
        </w:rPr>
        <w:annotationRef/>
      </w:r>
      <w:r>
        <w:t>This should be up one header level. It is not a sub-part of the use case table.</w:t>
      </w:r>
    </w:p>
  </w:comment>
  <w:comment w:id="213" w:author="Michael Forkey" w:date="2017-12-19T20:52:00Z" w:initials="MF">
    <w:p w14:paraId="702DF4E1" w14:textId="6FCFE705" w:rsidR="00F679E0" w:rsidRDefault="00F679E0">
      <w:pPr>
        <w:pStyle w:val="CommentText"/>
      </w:pPr>
      <w:r>
        <w:rPr>
          <w:rStyle w:val="CommentReference"/>
        </w:rPr>
        <w:annotationRef/>
      </w:r>
      <w:r>
        <w:t>By what, where?</w:t>
      </w:r>
    </w:p>
  </w:comment>
  <w:comment w:id="214" w:author="Michael Forkey" w:date="2017-12-19T20:53:00Z" w:initials="MF">
    <w:p w14:paraId="15DE8C27" w14:textId="09B6D10D" w:rsidR="00F679E0" w:rsidRDefault="00F679E0">
      <w:pPr>
        <w:pStyle w:val="CommentText"/>
      </w:pPr>
      <w:r>
        <w:rPr>
          <w:rStyle w:val="CommentReference"/>
        </w:rPr>
        <w:annotationRef/>
      </w:r>
      <w:r>
        <w:t>Only to prevent injections attacks? This is not the only reason. What about general data correctness validation?</w:t>
      </w:r>
    </w:p>
  </w:comment>
  <w:comment w:id="231" w:author="Michael Forkey" w:date="2017-12-19T20:51:00Z" w:initials="MF">
    <w:p w14:paraId="64B204EC" w14:textId="2B10DC74" w:rsidR="00F679E0" w:rsidRDefault="00F679E0">
      <w:pPr>
        <w:pStyle w:val="CommentText"/>
      </w:pPr>
      <w:r>
        <w:rPr>
          <w:rStyle w:val="CommentReference"/>
        </w:rPr>
        <w:annotationRef/>
      </w:r>
      <w:r>
        <w:t>DESIGN VIEWS: These needed to be split into multiple diagrams. They are far too confusing as single diagrams (this one is particularly clear example.)</w:t>
      </w:r>
    </w:p>
  </w:comment>
  <w:comment w:id="233" w:author="Michael Forkey" w:date="2017-12-17T21:29:00Z" w:initials="MF">
    <w:p w14:paraId="0985B397" w14:textId="77777777" w:rsidR="00F679E0" w:rsidRDefault="00F679E0">
      <w:pPr>
        <w:pStyle w:val="CommentText"/>
      </w:pPr>
      <w:r>
        <w:rPr>
          <w:rStyle w:val="CommentReference"/>
        </w:rPr>
        <w:annotationRef/>
      </w:r>
      <w:r>
        <w:t>I believe this should be a numbered subsection.</w:t>
      </w:r>
    </w:p>
    <w:p w14:paraId="72455503" w14:textId="77777777" w:rsidR="00F679E0" w:rsidRDefault="00F679E0">
      <w:pPr>
        <w:pStyle w:val="CommentText"/>
      </w:pPr>
    </w:p>
    <w:p w14:paraId="30297A29" w14:textId="38C4E9B4" w:rsidR="00F679E0" w:rsidRDefault="00F679E0">
      <w:pPr>
        <w:pStyle w:val="CommentText"/>
      </w:pPr>
      <w:r>
        <w:t>Also, it needs vertical whitespace to separate it from the figure.</w:t>
      </w:r>
    </w:p>
  </w:comment>
  <w:comment w:id="234" w:author="Michael Forkey" w:date="2017-12-17T21:23:00Z" w:initials="MF">
    <w:p w14:paraId="661426B1" w14:textId="3E9D7565" w:rsidR="00F679E0" w:rsidRDefault="00F679E0">
      <w:pPr>
        <w:pStyle w:val="CommentText"/>
      </w:pPr>
      <w:r>
        <w:rPr>
          <w:rStyle w:val="CommentReference"/>
        </w:rPr>
        <w:annotationRef/>
      </w:r>
      <w:r>
        <w:t>Shouldn’t be a new page. Just makes it harder to read.</w:t>
      </w:r>
    </w:p>
  </w:comment>
  <w:comment w:id="235" w:author="Michael Forkey" w:date="2017-12-17T21:22:00Z" w:initials="MF">
    <w:p w14:paraId="16551C5B" w14:textId="5308E2AB" w:rsidR="00F679E0" w:rsidRDefault="00F679E0">
      <w:pPr>
        <w:pStyle w:val="CommentText"/>
      </w:pPr>
      <w:r>
        <w:rPr>
          <w:rStyle w:val="CommentReference"/>
        </w:rPr>
        <w:annotationRef/>
      </w:r>
      <w:r>
        <w:t>Shouldn’t use “should” – see 5.2.4 p9 of IEEE-29148.</w:t>
      </w:r>
    </w:p>
  </w:comment>
  <w:comment w:id="236" w:author="Michael Forkey" w:date="2017-12-17T21:35:00Z" w:initials="MF">
    <w:p w14:paraId="1A69AA9A" w14:textId="02BB9336" w:rsidR="00F679E0" w:rsidRDefault="00F679E0">
      <w:pPr>
        <w:pStyle w:val="CommentText"/>
      </w:pPr>
      <w:r>
        <w:rPr>
          <w:rStyle w:val="CommentReference"/>
        </w:rPr>
        <w:annotationRef/>
      </w:r>
      <w:r>
        <w:t>Mis-numbered sections. Shouldn’t be ‘0’. Should be 3.2.1.1.</w:t>
      </w:r>
    </w:p>
  </w:comment>
  <w:comment w:id="338" w:author="Michael Forkey" w:date="2017-12-19T22:06:00Z" w:initials="MF">
    <w:p w14:paraId="63EA9838" w14:textId="5E33BD47" w:rsidR="00F679E0" w:rsidRDefault="00F679E0">
      <w:pPr>
        <w:pStyle w:val="CommentText"/>
      </w:pPr>
      <w:r>
        <w:rPr>
          <w:rStyle w:val="CommentReference"/>
        </w:rPr>
        <w:annotationRef/>
      </w:r>
      <w:r>
        <w:t xml:space="preserve">0.1 addToDoAssignments() – don’t see what this has to do with loading the To-Do list. </w:t>
      </w:r>
    </w:p>
  </w:comment>
  <w:comment w:id="358" w:author="Michael Forkey" w:date="2017-12-19T21:44:00Z" w:initials="MF">
    <w:p w14:paraId="33EC40BB" w14:textId="1A853FA6" w:rsidR="00F679E0" w:rsidRDefault="00F679E0">
      <w:pPr>
        <w:pStyle w:val="CommentText"/>
      </w:pPr>
      <w:r>
        <w:rPr>
          <w:rStyle w:val="CommentReference"/>
        </w:rPr>
        <w:annotationRef/>
      </w:r>
      <w:r>
        <w:t>Doesn’t match screen mock up.</w:t>
      </w:r>
    </w:p>
  </w:comment>
  <w:comment w:id="359" w:author="Michael Forkey" w:date="2017-12-19T21:51:00Z" w:initials="MF">
    <w:p w14:paraId="2E6D3FD7" w14:textId="727D02F2" w:rsidR="00F679E0" w:rsidRDefault="00F679E0">
      <w:pPr>
        <w:pStyle w:val="CommentText"/>
      </w:pPr>
      <w:r>
        <w:rPr>
          <w:rStyle w:val="CommentReference"/>
        </w:rPr>
        <w:annotationRef/>
      </w:r>
      <w:r>
        <w:t>These are all contexts.</w:t>
      </w:r>
    </w:p>
  </w:comment>
  <w:comment w:id="362" w:author="Michael Forkey" w:date="2017-12-19T22:08:00Z" w:initials="MF">
    <w:p w14:paraId="014183D7" w14:textId="3EBC45F0" w:rsidR="00F679E0" w:rsidRDefault="00F679E0">
      <w:pPr>
        <w:pStyle w:val="CommentText"/>
      </w:pPr>
      <w:r>
        <w:rPr>
          <w:rStyle w:val="CommentReference"/>
        </w:rPr>
        <w:annotationRef/>
      </w:r>
      <w:r>
        <w:t>This needs to be a link.</w:t>
      </w:r>
    </w:p>
  </w:comment>
  <w:comment w:id="363" w:author="Michael Forkey" w:date="2017-12-19T21:46:00Z" w:initials="MF">
    <w:p w14:paraId="187ACE42" w14:textId="6349F546" w:rsidR="00F679E0" w:rsidRDefault="00F679E0">
      <w:pPr>
        <w:pStyle w:val="CommentText"/>
      </w:pPr>
      <w:r>
        <w:rPr>
          <w:rStyle w:val="CommentReference"/>
        </w:rPr>
        <w:annotationRef/>
      </w:r>
      <w:r>
        <w:t>These are not identified as stake holders in 3.1.</w:t>
      </w:r>
    </w:p>
  </w:comment>
  <w:comment w:id="365" w:author="Michael Forkey" w:date="2017-12-19T22:21:00Z" w:initials="MF">
    <w:p w14:paraId="3C0DFCC1" w14:textId="52090891" w:rsidR="00F679E0" w:rsidRDefault="00F679E0">
      <w:pPr>
        <w:pStyle w:val="CommentText"/>
      </w:pPr>
      <w:r>
        <w:rPr>
          <w:rStyle w:val="CommentReference"/>
        </w:rPr>
        <w:annotationRef/>
      </w:r>
      <w:r>
        <w:t>Seems like a precondition. Or perhaps you needed to add a “Requires” attribute to the template.</w:t>
      </w:r>
    </w:p>
  </w:comment>
  <w:comment w:id="366" w:author="Michael Forkey" w:date="2017-12-19T21:49:00Z" w:initials="MF">
    <w:p w14:paraId="6D57EF16" w14:textId="714158DB" w:rsidR="00F679E0" w:rsidRDefault="00F679E0">
      <w:pPr>
        <w:pStyle w:val="CommentText"/>
      </w:pPr>
      <w:r>
        <w:rPr>
          <w:rStyle w:val="CommentReference"/>
        </w:rPr>
        <w:annotationRef/>
      </w:r>
      <w:r>
        <w:t>Not a link but looks like it is and should be.</w:t>
      </w:r>
    </w:p>
  </w:comment>
  <w:comment w:id="367" w:author="Michael Forkey" w:date="2017-12-19T21:50:00Z" w:initials="MF">
    <w:p w14:paraId="72FACE07" w14:textId="28DC81D3" w:rsidR="00F679E0" w:rsidRDefault="00F679E0">
      <w:pPr>
        <w:pStyle w:val="CommentText"/>
      </w:pPr>
      <w:r>
        <w:rPr>
          <w:rStyle w:val="CommentReference"/>
        </w:rPr>
        <w:annotationRef/>
      </w:r>
      <w:r>
        <w:t>Excellent!</w:t>
      </w:r>
    </w:p>
  </w:comment>
  <w:comment w:id="373" w:author="Michael Forkey" w:date="2017-12-19T22:22:00Z" w:initials="MF">
    <w:p w14:paraId="3F9A8DD3" w14:textId="5F2E2978" w:rsidR="00F679E0" w:rsidRDefault="00F679E0">
      <w:pPr>
        <w:pStyle w:val="CommentText"/>
      </w:pPr>
      <w:r>
        <w:rPr>
          <w:rStyle w:val="CommentReference"/>
        </w:rPr>
        <w:annotationRef/>
      </w:r>
      <w:r>
        <w:t>Isn’t correct according to the screen mock-up.</w:t>
      </w:r>
    </w:p>
  </w:comment>
  <w:comment w:id="375" w:author="Michael Forkey" w:date="2017-12-19T22:26:00Z" w:initials="MF">
    <w:p w14:paraId="566559FB" w14:textId="7DE97231" w:rsidR="00F679E0" w:rsidRDefault="00F679E0">
      <w:pPr>
        <w:pStyle w:val="CommentText"/>
      </w:pPr>
      <w:r>
        <w:rPr>
          <w:rStyle w:val="CommentReference"/>
        </w:rPr>
        <w:annotationRef/>
      </w:r>
      <w:r>
        <w:t>Per the Post-condition – events, too?</w:t>
      </w:r>
    </w:p>
  </w:comment>
  <w:comment w:id="374" w:author="Michael Forkey" w:date="2017-12-19T22:24:00Z" w:initials="MF">
    <w:p w14:paraId="40E6F965" w14:textId="3217DDD8" w:rsidR="00F679E0" w:rsidRDefault="00F679E0">
      <w:pPr>
        <w:pStyle w:val="CommentText"/>
      </w:pPr>
      <w:r>
        <w:rPr>
          <w:rStyle w:val="CommentReference"/>
        </w:rPr>
        <w:annotationRef/>
      </w:r>
      <w:r>
        <w:t xml:space="preserve">Need to be more specific. Yes, it allows the user to keep track of assignments, but that is the purpose of everything in the application. </w:t>
      </w:r>
    </w:p>
    <w:p w14:paraId="66B46872" w14:textId="58A667AE" w:rsidR="00F679E0" w:rsidRDefault="00F679E0">
      <w:pPr>
        <w:pStyle w:val="CommentText"/>
      </w:pPr>
      <w:r>
        <w:t>This particular use case is to allow the user to mark an assignment as completed.</w:t>
      </w:r>
    </w:p>
  </w:comment>
  <w:comment w:id="376" w:author="Michael Forkey" w:date="2017-12-19T22:25:00Z" w:initials="MF">
    <w:p w14:paraId="73FEC56F" w14:textId="007CFF93" w:rsidR="00F679E0" w:rsidRDefault="00F679E0">
      <w:pPr>
        <w:pStyle w:val="CommentText"/>
      </w:pPr>
      <w:r>
        <w:rPr>
          <w:rStyle w:val="CommentReference"/>
        </w:rPr>
        <w:annotationRef/>
      </w:r>
      <w:r>
        <w:t>Same as last use case.</w:t>
      </w:r>
    </w:p>
  </w:comment>
  <w:comment w:id="378" w:author="Michael Forkey" w:date="2017-12-19T22:27:00Z" w:initials="MF">
    <w:p w14:paraId="7FCEB2A4" w14:textId="3A96B70D" w:rsidR="00F679E0" w:rsidRDefault="00F679E0">
      <w:pPr>
        <w:pStyle w:val="CommentText"/>
      </w:pPr>
      <w:r>
        <w:rPr>
          <w:rStyle w:val="CommentReference"/>
        </w:rPr>
        <w:annotationRef/>
      </w:r>
      <w:r>
        <w:t>? How? I don’t see any indicator for this in the mock-up.</w:t>
      </w:r>
    </w:p>
  </w:comment>
  <w:comment w:id="379" w:author="Michael Forkey" w:date="2017-12-19T22:33:00Z" w:initials="MF">
    <w:p w14:paraId="192E7D43" w14:textId="50654B6D" w:rsidR="00F679E0" w:rsidRDefault="00F679E0">
      <w:pPr>
        <w:pStyle w:val="CommentText"/>
      </w:pPr>
      <w:r>
        <w:rPr>
          <w:rStyle w:val="CommentReference"/>
        </w:rPr>
        <w:annotationRef/>
      </w:r>
      <w:r>
        <w:t>Probably should have a mock-up of that or at least a description of what it would have on it – e.g. the “Mark as Completed” option and (presumably) a Cancel option.</w:t>
      </w:r>
    </w:p>
  </w:comment>
  <w:comment w:id="380" w:author="Michael Forkey" w:date="2017-12-19T22:30:00Z" w:initials="MF">
    <w:p w14:paraId="4289BEE7" w14:textId="4C795BA3" w:rsidR="00F679E0" w:rsidRDefault="00F679E0">
      <w:pPr>
        <w:pStyle w:val="CommentText"/>
      </w:pPr>
      <w:r>
        <w:rPr>
          <w:rStyle w:val="CommentReference"/>
        </w:rPr>
        <w:annotationRef/>
      </w:r>
      <w:r>
        <w:t xml:space="preserve">ELEMENTS &amp; ENTITIES: What about cancelling? That case is not described here at all. </w:t>
      </w:r>
    </w:p>
    <w:p w14:paraId="19F66CD9" w14:textId="1DBA90B5" w:rsidR="00F679E0" w:rsidRDefault="00F679E0">
      <w:pPr>
        <w:pStyle w:val="CommentText"/>
      </w:pPr>
      <w:r>
        <w:t>ELEMENTS &amp; ENTITIES: The mock-up contradicts this. It still shows items marked as completed.</w:t>
      </w:r>
    </w:p>
  </w:comment>
  <w:comment w:id="381" w:author="Michael Forkey" w:date="2017-12-19T22:28:00Z" w:initials="MF">
    <w:p w14:paraId="760FF3C2" w14:textId="2845D483" w:rsidR="00F679E0" w:rsidRDefault="00F679E0">
      <w:pPr>
        <w:pStyle w:val="CommentText"/>
      </w:pPr>
      <w:r>
        <w:rPr>
          <w:rStyle w:val="CommentReference"/>
        </w:rPr>
        <w:annotationRef/>
      </w:r>
      <w:r>
        <w:t>Isn’t this a duplicate of ‘a’?</w:t>
      </w:r>
    </w:p>
  </w:comment>
  <w:comment w:id="382" w:author="Michael Forkey" w:date="2017-12-19T22:41:00Z" w:initials="MF">
    <w:p w14:paraId="7D962324" w14:textId="38F8E4DF" w:rsidR="00F679E0" w:rsidRDefault="00F679E0">
      <w:pPr>
        <w:pStyle w:val="CommentText"/>
      </w:pPr>
      <w:r>
        <w:rPr>
          <w:rStyle w:val="CommentReference"/>
        </w:rPr>
        <w:annotationRef/>
      </w:r>
      <w:r>
        <w:t>Not sure why this is.</w:t>
      </w:r>
    </w:p>
  </w:comment>
  <w:comment w:id="401" w:author="Michael Forkey" w:date="2017-12-19T22:42:00Z" w:initials="MF">
    <w:p w14:paraId="3F7121C4" w14:textId="1516C886" w:rsidR="00F679E0" w:rsidRDefault="00F679E0">
      <w:pPr>
        <w:pStyle w:val="CommentText"/>
      </w:pPr>
      <w:r>
        <w:rPr>
          <w:rStyle w:val="CommentReference"/>
        </w:rPr>
        <w:annotationRef/>
      </w:r>
      <w:r>
        <w:t>Isn’t really the “Page” title, more like a Page subsection.</w:t>
      </w:r>
    </w:p>
  </w:comment>
  <w:comment w:id="582" w:author="Michael Forkey" w:date="2017-12-19T19:49:00Z" w:initials="MF">
    <w:p w14:paraId="30DCEB91" w14:textId="7B3DF70D" w:rsidR="00F679E0" w:rsidRDefault="00F679E0">
      <w:pPr>
        <w:pStyle w:val="CommentText"/>
      </w:pPr>
      <w:r>
        <w:rPr>
          <w:rStyle w:val="CommentReference"/>
        </w:rPr>
        <w:annotationRef/>
      </w:r>
      <w:r>
        <w:t>Should have hyper-links.</w:t>
      </w:r>
    </w:p>
  </w:comment>
  <w:comment w:id="584" w:author="Michael Forkey" w:date="2017-12-19T19:50:00Z" w:initials="MF">
    <w:p w14:paraId="3632DB90" w14:textId="11B390C6" w:rsidR="00F679E0" w:rsidRDefault="00F679E0">
      <w:pPr>
        <w:pStyle w:val="CommentText"/>
      </w:pPr>
      <w:r>
        <w:rPr>
          <w:rStyle w:val="CommentReference"/>
        </w:rPr>
        <w:annotationRef/>
      </w:r>
      <w:r>
        <w:t>Unnecessary</w:t>
      </w:r>
    </w:p>
  </w:comment>
  <w:comment w:id="588" w:author="Michael Forkey" w:date="2017-12-19T19:49:00Z" w:initials="MF">
    <w:p w14:paraId="133B9EDE" w14:textId="74EFFFBD" w:rsidR="00F679E0" w:rsidRDefault="00F679E0">
      <w:pPr>
        <w:pStyle w:val="CommentText"/>
      </w:pPr>
      <w:r>
        <w:rPr>
          <w:rStyle w:val="CommentReference"/>
        </w:rPr>
        <w:annotationRef/>
      </w:r>
      <w:r>
        <w:t>Hyper-link</w:t>
      </w:r>
    </w:p>
  </w:comment>
  <w:comment w:id="621" w:author="Michael Forkey" w:date="2017-12-19T20:12:00Z" w:initials="MF">
    <w:p w14:paraId="322318E4" w14:textId="24665A4E" w:rsidR="00F679E0" w:rsidRDefault="00F679E0">
      <w:pPr>
        <w:pStyle w:val="CommentText"/>
      </w:pPr>
      <w:r>
        <w:rPr>
          <w:rStyle w:val="CommentReference"/>
        </w:rPr>
        <w:annotationRef/>
      </w:r>
      <w:r>
        <w:t>Over what?</w:t>
      </w:r>
    </w:p>
  </w:comment>
  <w:comment w:id="627" w:author="Michael Forkey" w:date="2017-12-19T20:09:00Z" w:initials="MF">
    <w:p w14:paraId="1B06C81E" w14:textId="0310A379" w:rsidR="00F679E0" w:rsidRDefault="00F679E0">
      <w:pPr>
        <w:pStyle w:val="CommentText"/>
      </w:pPr>
      <w:r>
        <w:rPr>
          <w:rStyle w:val="CommentReference"/>
        </w:rPr>
        <w:annotationRef/>
      </w:r>
      <w:r>
        <w:t>Be consistent in capitalization – either capitalize “Model” as you do “Controller” &amp; “View” or don’t capitalize them (caps are probably better.)</w:t>
      </w:r>
    </w:p>
  </w:comment>
  <w:comment w:id="628" w:author="Michael Forkey" w:date="2017-12-19T20:31:00Z" w:initials="MF">
    <w:p w14:paraId="6ED152C9" w14:textId="0150F613" w:rsidR="00F679E0" w:rsidRDefault="00F679E0">
      <w:pPr>
        <w:pStyle w:val="CommentText"/>
      </w:pPr>
      <w:r>
        <w:rPr>
          <w:rStyle w:val="CommentReference"/>
        </w:rPr>
        <w:annotationRef/>
      </w:r>
      <w:r>
        <w:t>ELEMENTS &amp; ENTTITIES: Is this right? What does it update/delete of student information?</w:t>
      </w:r>
    </w:p>
  </w:comment>
  <w:comment w:id="629" w:author="Michael Forkey" w:date="2017-12-19T19:59:00Z" w:initials="MF">
    <w:p w14:paraId="1D4A8D3F" w14:textId="17B0A5B2" w:rsidR="00F679E0" w:rsidRDefault="00F679E0">
      <w:pPr>
        <w:pStyle w:val="CommentText"/>
      </w:pPr>
      <w:r>
        <w:rPr>
          <w:rStyle w:val="CommentReference"/>
        </w:rPr>
        <w:annotationRef/>
      </w:r>
      <w:r>
        <w:t>DESIGN QUALITY: Should be interfacing with database (via façade in this case.)</w:t>
      </w:r>
    </w:p>
  </w:comment>
  <w:comment w:id="631" w:author="Michael Forkey" w:date="2017-12-19T20:14:00Z" w:initials="MF">
    <w:p w14:paraId="3DBA1943" w14:textId="388029A8" w:rsidR="00F679E0" w:rsidRDefault="00F679E0">
      <w:pPr>
        <w:pStyle w:val="CommentText"/>
      </w:pPr>
      <w:r>
        <w:rPr>
          <w:rStyle w:val="CommentReference"/>
        </w:rPr>
        <w:annotationRef/>
      </w:r>
      <w:r>
        <w:t>ELEMENTS &amp; ENTITIES: The Database Façade needs to be explained and isn’t.</w:t>
      </w:r>
    </w:p>
  </w:comment>
  <w:comment w:id="630" w:author="Michael Forkey" w:date="2017-12-19T19:58:00Z" w:initials="MF">
    <w:p w14:paraId="1BF27D55" w14:textId="5CE1927E" w:rsidR="00F679E0" w:rsidRDefault="00F679E0">
      <w:pPr>
        <w:pStyle w:val="CommentText"/>
      </w:pPr>
      <w:r>
        <w:rPr>
          <w:rStyle w:val="CommentReference"/>
        </w:rPr>
        <w:annotationRef/>
      </w:r>
      <w:r>
        <w:t>DESIGN QUALITY: This is not really a correct application of MVC. The Models should be interfacing with the database and encapsulating the data, not the controllers.</w:t>
      </w:r>
    </w:p>
  </w:comment>
  <w:comment w:id="632" w:author="Michael Forkey" w:date="2017-12-19T20:30:00Z" w:initials="MF">
    <w:p w14:paraId="5EB3D10E" w14:textId="71799933" w:rsidR="00F679E0" w:rsidRDefault="00F679E0">
      <w:pPr>
        <w:pStyle w:val="CommentText"/>
      </w:pPr>
      <w:r>
        <w:rPr>
          <w:rStyle w:val="CommentReference"/>
        </w:rPr>
        <w:annotationRef/>
      </w:r>
      <w:r>
        <w:t>PROFESSIONALISM: Needs to be defined in glossary.</w:t>
      </w:r>
    </w:p>
  </w:comment>
  <w:comment w:id="633" w:author="Michael Forkey" w:date="2017-12-19T20:18:00Z" w:initials="MF">
    <w:p w14:paraId="27CAEA39" w14:textId="0533D47F" w:rsidR="00F679E0" w:rsidRDefault="00F679E0">
      <w:pPr>
        <w:pStyle w:val="CommentText"/>
      </w:pPr>
      <w:r>
        <w:rPr>
          <w:rStyle w:val="CommentReference"/>
        </w:rPr>
        <w:annotationRef/>
      </w:r>
      <w:r>
        <w:t>DESIGN QUALITY: Updates to data should go through the Models which also manage persisting the data (via the Database Façade.)</w:t>
      </w:r>
    </w:p>
  </w:comment>
  <w:comment w:id="634" w:author="Michael Forkey" w:date="2017-12-19T20:18:00Z" w:initials="MF">
    <w:p w14:paraId="39A82A7F" w14:textId="79714086" w:rsidR="00F679E0" w:rsidRDefault="00F679E0">
      <w:pPr>
        <w:pStyle w:val="CommentText"/>
      </w:pPr>
      <w:r>
        <w:rPr>
          <w:rStyle w:val="CommentReference"/>
        </w:rPr>
        <w:annotationRef/>
      </w:r>
      <w:r>
        <w:t>DESIGN QUALITY: Data for the views should be coming from the Models.</w:t>
      </w:r>
    </w:p>
  </w:comment>
  <w:comment w:id="652" w:author="Michael Forkey" w:date="2017-12-19T20:21:00Z" w:initials="MF">
    <w:p w14:paraId="4EE86953" w14:textId="61ED83FD" w:rsidR="00F679E0" w:rsidRDefault="00F679E0">
      <w:pPr>
        <w:pStyle w:val="CommentText"/>
      </w:pPr>
      <w:r>
        <w:rPr>
          <w:rStyle w:val="CommentReference"/>
        </w:rPr>
        <w:annotationRef/>
      </w:r>
      <w:r>
        <w:t>PROFESSIONALISM: These should be organized in a logical order from the point of view of the workflow, i.e. the 4.2.1.3 Login Page View should be 4.2.1.1. The others should follow in an order which makes sense after that.</w:t>
      </w:r>
    </w:p>
    <w:p w14:paraId="08C54D78" w14:textId="6FED6443" w:rsidR="00F679E0" w:rsidRDefault="00F679E0">
      <w:pPr>
        <w:pStyle w:val="CommentText"/>
      </w:pPr>
      <w:r>
        <w:t>Also, they should be in the same order as they are in Fig 40 the System Architecture diagram for readability. (which seems to follow the workflow.)</w:t>
      </w:r>
    </w:p>
  </w:comment>
  <w:comment w:id="653" w:author="Michael Forkey" w:date="2017-12-19T20:25:00Z" w:initials="MF">
    <w:p w14:paraId="28070902" w14:textId="1C73C5F6" w:rsidR="00F679E0" w:rsidRDefault="00F679E0">
      <w:pPr>
        <w:pStyle w:val="CommentText"/>
      </w:pPr>
      <w:r>
        <w:rPr>
          <w:rStyle w:val="CommentReference"/>
        </w:rPr>
        <w:annotationRef/>
      </w:r>
      <w:r>
        <w:t>DESIGN VIEW: These really need Class diagrams. Also, they need some sort of screen mock-up. Presumably that would be a cross reference (hyper-link) back to the corresponding Use Case.</w:t>
      </w:r>
    </w:p>
    <w:p w14:paraId="5F6884BD" w14:textId="30F14A86" w:rsidR="00F679E0" w:rsidRDefault="00F679E0">
      <w:pPr>
        <w:pStyle w:val="CommentText"/>
      </w:pPr>
      <w:r>
        <w:t xml:space="preserve">It is very hard to get one’s head around what is being described from the text alone. </w:t>
      </w:r>
    </w:p>
  </w:comment>
  <w:comment w:id="654" w:author="Michael Forkey" w:date="2017-12-19T23:02:00Z" w:initials="MF">
    <w:p w14:paraId="116EDC37" w14:textId="24F85EA5" w:rsidR="00F679E0" w:rsidRDefault="00F679E0">
      <w:pPr>
        <w:pStyle w:val="CommentText"/>
      </w:pPr>
      <w:r>
        <w:rPr>
          <w:rStyle w:val="CommentReference"/>
        </w:rPr>
        <w:annotationRef/>
      </w:r>
      <w:r>
        <w:t>ELEMENTS &amp; ENTITIES: This class is missing a couple methods required by Use Case 3.2.3 – removeToDoAssignmetns() and deleteToDoListItem() and has one not required – markAssignmentIncomplete().</w:t>
      </w:r>
    </w:p>
  </w:comment>
  <w:comment w:id="655" w:author="Michael Forkey" w:date="2017-12-19T20:39:00Z" w:initials="MF">
    <w:p w14:paraId="6C1D710B" w14:textId="77777777" w:rsidR="00F679E0" w:rsidRDefault="00F679E0">
      <w:pPr>
        <w:pStyle w:val="CommentText"/>
      </w:pPr>
      <w:r>
        <w:rPr>
          <w:rStyle w:val="CommentReference"/>
        </w:rPr>
        <w:annotationRef/>
      </w:r>
      <w:r>
        <w:t xml:space="preserve">PROFESSIONALISM: It is important to remember this is a technical document. These descriptions do not need to be like literature. They need to succinctly describe what the various pieces do, why and how. </w:t>
      </w:r>
    </w:p>
    <w:p w14:paraId="50797E7A" w14:textId="2D19BC2A" w:rsidR="00F679E0" w:rsidRDefault="00F679E0">
      <w:pPr>
        <w:pStyle w:val="CommentText"/>
      </w:pPr>
      <w:r>
        <w:t>The flowery language is unnecessary, and frankly, frustrating to read because it add no value and takes time to read.</w:t>
      </w:r>
    </w:p>
    <w:p w14:paraId="416D0C5B" w14:textId="48B79B27" w:rsidR="00F679E0" w:rsidRDefault="00F679E0">
      <w:pPr>
        <w:pStyle w:val="CommentText"/>
      </w:pPr>
      <w:r>
        <w:t>The text of this kind of document needs to say exactly what it needs to – no more, no less.</w:t>
      </w:r>
    </w:p>
  </w:comment>
  <w:comment w:id="661" w:author="Michael Forkey" w:date="2017-12-19T20:37:00Z" w:initials="MF">
    <w:p w14:paraId="60E5D73A" w14:textId="353010BC" w:rsidR="00F679E0" w:rsidRDefault="00F679E0">
      <w:pPr>
        <w:pStyle w:val="CommentText"/>
      </w:pPr>
      <w:r>
        <w:rPr>
          <w:rStyle w:val="CommentReference"/>
        </w:rPr>
        <w:annotationRef/>
      </w:r>
      <w:r>
        <w:t>Not as a result – by choice and design.</w:t>
      </w:r>
    </w:p>
  </w:comment>
  <w:comment w:id="665" w:author="Michael Forkey" w:date="2017-12-19T20:44:00Z" w:initials="MF">
    <w:p w14:paraId="21B6A448" w14:textId="4F838BE9" w:rsidR="00F679E0" w:rsidRDefault="00F679E0">
      <w:pPr>
        <w:pStyle w:val="CommentText"/>
      </w:pPr>
      <w:r>
        <w:rPr>
          <w:rStyle w:val="CommentReference"/>
        </w:rPr>
        <w:annotationRef/>
      </w:r>
      <w:r>
        <w:t>“a” or “the”?  I think it is supposed to be “the”.</w:t>
      </w:r>
    </w:p>
  </w:comment>
  <w:comment w:id="667" w:author="Michael Forkey" w:date="2017-12-19T20:24:00Z" w:initials="MF">
    <w:p w14:paraId="2D8D4DF4" w14:textId="596E44CE" w:rsidR="00F679E0" w:rsidRDefault="00F679E0">
      <w:pPr>
        <w:pStyle w:val="CommentText"/>
      </w:pPr>
      <w:r>
        <w:rPr>
          <w:rStyle w:val="CommentReference"/>
        </w:rPr>
        <w:annotationRef/>
      </w:r>
      <w:r>
        <w:t>DESIGN VIEWS: missing parameter</w:t>
      </w:r>
    </w:p>
  </w:comment>
  <w:comment w:id="668" w:author="Michael Forkey" w:date="2017-12-19T20:35:00Z" w:initials="MF">
    <w:p w14:paraId="195451D8" w14:textId="35CBA781" w:rsidR="00F679E0" w:rsidRDefault="00F679E0">
      <w:pPr>
        <w:pStyle w:val="CommentText"/>
      </w:pPr>
      <w:r>
        <w:rPr>
          <w:rStyle w:val="CommentReference"/>
        </w:rPr>
        <w:annotationRef/>
      </w:r>
      <w:r>
        <w:t>Minor: This “pseudocode” isn’t really pseudocode, it is code. Should be more plain English.</w:t>
      </w:r>
    </w:p>
  </w:comment>
  <w:comment w:id="669" w:author="Michael Forkey" w:date="2017-12-19T22:56:00Z" w:initials="MF">
    <w:p w14:paraId="63E81FCE" w14:textId="529D491C" w:rsidR="00F679E0" w:rsidRDefault="00F679E0">
      <w:pPr>
        <w:pStyle w:val="CommentText"/>
      </w:pPr>
      <w:r>
        <w:rPr>
          <w:rStyle w:val="CommentReference"/>
        </w:rPr>
        <w:annotationRef/>
      </w:r>
      <w:r>
        <w:t>I don’t think this is referenced anywhere in any of the Use Cases.</w:t>
      </w:r>
    </w:p>
    <w:p w14:paraId="72534277" w14:textId="7F29D520" w:rsidR="00F679E0" w:rsidRDefault="00F679E0">
      <w:pPr>
        <w:pStyle w:val="CommentText"/>
      </w:pPr>
      <w:r>
        <w:t>DESIGN VIEWS: missing parameter</w:t>
      </w:r>
    </w:p>
  </w:comment>
  <w:comment w:id="670" w:author="Michael Forkey" w:date="2017-12-19T22:58:00Z" w:initials="MF">
    <w:p w14:paraId="17DF7DCF" w14:textId="0BA56140" w:rsidR="00F679E0" w:rsidRDefault="00F679E0">
      <w:pPr>
        <w:pStyle w:val="CommentText"/>
      </w:pPr>
      <w:r>
        <w:rPr>
          <w:rStyle w:val="CommentReference"/>
        </w:rPr>
        <w:annotationRef/>
      </w:r>
      <w:r>
        <w:t>I don’t find this in any use case.</w:t>
      </w:r>
    </w:p>
  </w:comment>
  <w:comment w:id="671" w:author="Michael Forkey" w:date="2017-12-19T20:47:00Z" w:initials="MF">
    <w:p w14:paraId="6A72AEA2" w14:textId="0C6004E8" w:rsidR="00F679E0" w:rsidRDefault="00F679E0">
      <w:pPr>
        <w:pStyle w:val="CommentText"/>
      </w:pPr>
      <w:r>
        <w:rPr>
          <w:rStyle w:val="CommentReference"/>
        </w:rPr>
        <w:annotationRef/>
      </w:r>
      <w:r>
        <w:t>From where?</w:t>
      </w:r>
    </w:p>
  </w:comment>
  <w:comment w:id="672" w:author="Michael Forkey" w:date="2017-12-19T20:45:00Z" w:initials="MF">
    <w:p w14:paraId="049B5C10" w14:textId="570EB641" w:rsidR="00F679E0" w:rsidRDefault="00F679E0">
      <w:pPr>
        <w:pStyle w:val="CommentText"/>
      </w:pPr>
      <w:r>
        <w:rPr>
          <w:rStyle w:val="CommentReference"/>
        </w:rPr>
        <w:annotationRef/>
      </w:r>
      <w:r>
        <w:t>What is a “string list”? What is the type of “sort Categories”? Is “sort Categories” in the function signature a parameter name or type?</w:t>
      </w:r>
    </w:p>
  </w:comment>
  <w:comment w:id="675" w:author="Michael Forkey" w:date="2017-12-19T23:15:00Z" w:initials="MF">
    <w:p w14:paraId="52843964" w14:textId="06292631" w:rsidR="00F679E0" w:rsidRDefault="00F679E0">
      <w:pPr>
        <w:pStyle w:val="CommentText"/>
      </w:pPr>
      <w:r>
        <w:rPr>
          <w:rStyle w:val="CommentReference"/>
        </w:rPr>
        <w:annotationRef/>
      </w:r>
      <w:r>
        <w:t>ELEMENTS &amp; ENTITIES: There should be information regarding how the data is kept from becoming stale, i.e. there should be something about retrieving/updating information from the model each time it is needed (when that is is TBD by the designer.)</w:t>
      </w:r>
    </w:p>
  </w:comment>
  <w:comment w:id="676" w:author="Michael Forkey" w:date="2017-12-19T23:12:00Z" w:initials="MF">
    <w:p w14:paraId="012C5900" w14:textId="1532A22C" w:rsidR="00F679E0" w:rsidRDefault="00F679E0">
      <w:pPr>
        <w:pStyle w:val="CommentText"/>
      </w:pPr>
      <w:r>
        <w:rPr>
          <w:rStyle w:val="CommentReference"/>
        </w:rPr>
        <w:annotationRef/>
      </w:r>
      <w:r>
        <w:t>I don’t think “toggles” is the right word. It implies a binary state or option.</w:t>
      </w:r>
    </w:p>
  </w:comment>
  <w:comment w:id="685" w:author="Michael Forkey" w:date="2017-12-19T23:21:00Z" w:initials="MF">
    <w:p w14:paraId="05A057B6" w14:textId="7278E252" w:rsidR="00A97B07" w:rsidRDefault="00A97B07">
      <w:pPr>
        <w:pStyle w:val="CommentText"/>
      </w:pPr>
      <w:r>
        <w:rPr>
          <w:rStyle w:val="CommentReference"/>
        </w:rPr>
        <w:annotationRef/>
      </w:r>
      <w:r>
        <w:t>Very good – but these are none of these are actually links.</w:t>
      </w:r>
    </w:p>
  </w:comment>
  <w:comment w:id="686" w:author="Michael Forkey" w:date="2017-12-19T23:24:00Z" w:initials="MF">
    <w:p w14:paraId="471B0BAA" w14:textId="23352456" w:rsidR="00A97B07" w:rsidRDefault="00A97B07">
      <w:pPr>
        <w:pStyle w:val="CommentText"/>
      </w:pPr>
      <w:r>
        <w:rPr>
          <w:rStyle w:val="CommentReference"/>
        </w:rPr>
        <w:annotationRef/>
      </w:r>
      <w:r>
        <w:t>ELEMENTS &amp; ENTITIES: I don’t think “D2L” is defined nor explained anywhere else. Should be in glossary.</w:t>
      </w:r>
    </w:p>
  </w:comment>
  <w:comment w:id="800" w:author="Michael Forkey" w:date="2017-12-17T21:57:00Z" w:initials="MF">
    <w:p w14:paraId="6E719FF1" w14:textId="15F4D163" w:rsidR="00F679E0" w:rsidRDefault="00F679E0">
      <w:pPr>
        <w:pStyle w:val="CommentText"/>
      </w:pPr>
      <w:r>
        <w:rPr>
          <w:rStyle w:val="CommentReference"/>
        </w:rPr>
        <w:annotationRef/>
      </w:r>
      <w:r>
        <w:t>DESIGN QUALITY: Need to describe the keys’ properties – e.g. auto-incrementing?</w:t>
      </w:r>
    </w:p>
    <w:p w14:paraId="37F71147" w14:textId="31DCED49" w:rsidR="00F679E0" w:rsidRDefault="00F679E0">
      <w:pPr>
        <w:pStyle w:val="CommentText"/>
      </w:pPr>
      <w:r>
        <w:t>DESIGN QUALITY: There should be something about data integrity during all CRUD operations – i.e. I assume the expectation is everything be transactional, but that needs to be spelled that out. It should not be left as an assumption.</w:t>
      </w:r>
    </w:p>
    <w:p w14:paraId="5F3B2A0B" w14:textId="3FFB84F2" w:rsidR="00F679E0" w:rsidRDefault="00F679E0">
      <w:pPr>
        <w:pStyle w:val="CommentText"/>
      </w:pPr>
      <w:r>
        <w:t xml:space="preserve">It is mentioned in 4.5.1 that the calls through the “database façade class” are transactional. But that, and how, it is to be handled needs to be explained from the data viewpoint. </w:t>
      </w:r>
    </w:p>
    <w:p w14:paraId="010E09B8" w14:textId="2CF3852B" w:rsidR="00F679E0" w:rsidRDefault="00F679E0">
      <w:pPr>
        <w:pStyle w:val="CommentText"/>
      </w:pPr>
      <w:r>
        <w:t xml:space="preserve">Also, I don’t find where it is specified that database interaction may only occur through the DB facade. So that is another reason why it needs to be spelled out here. </w:t>
      </w:r>
    </w:p>
    <w:p w14:paraId="0387CD1C" w14:textId="530841E9" w:rsidR="00F679E0" w:rsidRDefault="00F679E0">
      <w:pPr>
        <w:pStyle w:val="CommentText"/>
      </w:pPr>
      <w:r>
        <w:t>Also, it should spell out behavior during deletes – cascading?</w:t>
      </w:r>
    </w:p>
  </w:comment>
  <w:comment w:id="805" w:author="Michael Forkey" w:date="2017-12-17T21:37:00Z" w:initials="MF">
    <w:p w14:paraId="7307D3E4" w14:textId="63F78A19" w:rsidR="00F679E0" w:rsidRDefault="00F679E0">
      <w:pPr>
        <w:pStyle w:val="CommentText"/>
      </w:pPr>
      <w:r>
        <w:rPr>
          <w:rStyle w:val="CommentReference"/>
        </w:rPr>
        <w:annotationRef/>
      </w:r>
      <w:r>
        <w:t>Should be hyper-linked. 5.3 in the next paragraph should be, too.</w:t>
      </w:r>
    </w:p>
  </w:comment>
  <w:comment w:id="806" w:author="Michael Forkey" w:date="2017-12-17T21:37:00Z" w:initials="MF">
    <w:p w14:paraId="3457ACF5" w14:textId="7C07C72B" w:rsidR="00F679E0" w:rsidRDefault="00F679E0">
      <w:pPr>
        <w:pStyle w:val="CommentText"/>
      </w:pPr>
      <w:r>
        <w:rPr>
          <w:rStyle w:val="CommentReference"/>
        </w:rPr>
        <w:annotationRef/>
      </w:r>
      <w:r>
        <w:t>Should be in glossary. Need to explain specifically what is meant by this term.</w:t>
      </w:r>
    </w:p>
  </w:comment>
  <w:comment w:id="815" w:author="Michael Forkey" w:date="2017-12-17T22:12:00Z" w:initials="MF">
    <w:p w14:paraId="59291352" w14:textId="18A032EF" w:rsidR="00F679E0" w:rsidRDefault="00F679E0">
      <w:pPr>
        <w:pStyle w:val="CommentText"/>
      </w:pPr>
      <w:r>
        <w:rPr>
          <w:rStyle w:val="CommentReference"/>
        </w:rPr>
        <w:annotationRef/>
      </w:r>
      <w:r>
        <w:t>What is the top-level data item? I realize data diagrams are commonly somewhat haphazard in their layout. But as a suggestion, I recommend structuring it to flow from left to right, top to bottom as much as it can be. I.e. I think the “event” table should be in the upper left and thereby the first thing you really see.</w:t>
      </w:r>
    </w:p>
  </w:comment>
  <w:comment w:id="816" w:author="Michael Forkey" w:date="2017-12-17T22:10:00Z" w:initials="MF">
    <w:p w14:paraId="7ED5581D" w14:textId="2FD9F463" w:rsidR="00F679E0" w:rsidRDefault="00F679E0">
      <w:pPr>
        <w:pStyle w:val="CommentText"/>
      </w:pPr>
      <w:r>
        <w:rPr>
          <w:rStyle w:val="CommentReference"/>
        </w:rPr>
        <w:annotationRef/>
      </w:r>
      <w:r>
        <w:t>3 “schoolName” fields in Student table?</w:t>
      </w:r>
    </w:p>
  </w:comment>
  <w:comment w:id="817" w:author="Michael Forkey" w:date="2017-12-17T21:40:00Z" w:initials="MF">
    <w:p w14:paraId="7458B2A1" w14:textId="77777777" w:rsidR="00F679E0" w:rsidRDefault="00F679E0">
      <w:pPr>
        <w:pStyle w:val="CommentText"/>
      </w:pPr>
      <w:r>
        <w:rPr>
          <w:rStyle w:val="CommentReference"/>
        </w:rPr>
        <w:annotationRef/>
      </w:r>
      <w:r>
        <w:rPr>
          <w:rStyle w:val="CommentReference"/>
        </w:rPr>
        <w:annotationRef/>
      </w:r>
      <w:r>
        <w:t>Title block ne</w:t>
      </w:r>
      <w:r>
        <w:rPr>
          <w:rStyle w:val="CommentReference"/>
        </w:rPr>
        <w:annotationRef/>
      </w:r>
      <w:r>
        <w:t>eds to be bigger. It is difficult to read.</w:t>
      </w:r>
    </w:p>
    <w:p w14:paraId="09C9C97F" w14:textId="77777777" w:rsidR="00F679E0" w:rsidRDefault="00F679E0">
      <w:pPr>
        <w:pStyle w:val="CommentText"/>
      </w:pPr>
    </w:p>
    <w:p w14:paraId="1D43BC1F" w14:textId="2696FD24" w:rsidR="00F679E0" w:rsidRDefault="00F679E0">
      <w:pPr>
        <w:pStyle w:val="CommentText"/>
      </w:pPr>
      <w:r>
        <w:t xml:space="preserve">Minor formatting suggestions: </w:t>
      </w:r>
    </w:p>
    <w:p w14:paraId="42DCDFB4" w14:textId="77777777" w:rsidR="00F679E0" w:rsidRDefault="00F679E0">
      <w:pPr>
        <w:pStyle w:val="CommentText"/>
      </w:pPr>
      <w:r>
        <w:t>Space it out more vertically so the login table is not just kind of squished in.</w:t>
      </w:r>
    </w:p>
    <w:p w14:paraId="61FE7E34" w14:textId="5BFA262A" w:rsidR="00F679E0" w:rsidRDefault="00F679E0">
      <w:pPr>
        <w:pStyle w:val="CommentText"/>
      </w:pPr>
      <w:r>
        <w:t xml:space="preserve">Space out horizontally so the relationships can all be on the left. Not a requirement, but it would make it more readable. Splitting the relationship between notification table and the 2 tables the FK’s come from is less readable. </w:t>
      </w:r>
    </w:p>
  </w:comment>
  <w:comment w:id="835" w:author="Michael Forkey" w:date="2017-12-17T21:45:00Z" w:initials="MF">
    <w:p w14:paraId="70043999" w14:textId="3004B8CF" w:rsidR="00F679E0" w:rsidRDefault="00F679E0">
      <w:pPr>
        <w:pStyle w:val="CommentText"/>
      </w:pPr>
      <w:r>
        <w:rPr>
          <w:rStyle w:val="CommentReference"/>
        </w:rPr>
        <w:annotationRef/>
      </w:r>
      <w:r>
        <w:t>Very good.</w:t>
      </w:r>
    </w:p>
    <w:p w14:paraId="2A69984E" w14:textId="77777777" w:rsidR="00F679E0" w:rsidRDefault="00F679E0">
      <w:pPr>
        <w:pStyle w:val="CommentText"/>
      </w:pPr>
    </w:p>
    <w:p w14:paraId="2F5051A1" w14:textId="6D22943F" w:rsidR="00F679E0" w:rsidRDefault="00F679E0">
      <w:pPr>
        <w:pStyle w:val="CommentText"/>
      </w:pPr>
      <w:r>
        <w:t>Minor formatting suggestion: Split each table out into its own “paragraph” with the Table name as the paragraph name.</w:t>
      </w:r>
    </w:p>
    <w:p w14:paraId="097A066E" w14:textId="71B60C56" w:rsidR="00F679E0" w:rsidRDefault="00F679E0">
      <w:pPr>
        <w:pStyle w:val="CommentText"/>
      </w:pPr>
      <w:r>
        <w:t>This will make it easier to refer to in discussions and would eliminate the redundant table name data in each row (not unlike database normalization.)</w:t>
      </w:r>
    </w:p>
  </w:comment>
  <w:comment w:id="836" w:author="Michael Forkey" w:date="2017-12-17T21:52:00Z" w:initials="MF">
    <w:p w14:paraId="055DFEA2" w14:textId="536509BB" w:rsidR="00F679E0" w:rsidRDefault="00F679E0">
      <w:pPr>
        <w:pStyle w:val="CommentText"/>
      </w:pPr>
      <w:r>
        <w:rPr>
          <w:rStyle w:val="CommentReference"/>
        </w:rPr>
        <w:annotationRef/>
      </w:r>
      <w:r>
        <w:t>I would think the fact that it is the table key would go with the field and not the type.</w:t>
      </w:r>
    </w:p>
    <w:p w14:paraId="66333CAC" w14:textId="73B47ECE" w:rsidR="00F679E0" w:rsidRDefault="00F679E0">
      <w:pPr>
        <w:pStyle w:val="CommentText"/>
      </w:pPr>
      <w:r>
        <w:t>However, the keys properties need to be specified somewhere – i.e. auto-incrementing, etc.</w:t>
      </w:r>
    </w:p>
  </w:comment>
  <w:comment w:id="837" w:author="Michael Forkey" w:date="2017-12-17T21:47:00Z" w:initials="MF">
    <w:p w14:paraId="4032BA2F" w14:textId="6EFC771D" w:rsidR="00F679E0" w:rsidRDefault="00F679E0">
      <w:pPr>
        <w:pStyle w:val="CommentText"/>
      </w:pPr>
      <w:r>
        <w:rPr>
          <w:rStyle w:val="CommentReference"/>
        </w:rPr>
        <w:annotationRef/>
      </w:r>
      <w:r>
        <w:t>Typically “not applicable” is abbreviated as N/A instead of NA. Lowercase would also be better because it reduces the visibility of what is actually not interesting data (i.e. all you are trying to convey is that there isn’t any information to convey. No need to emphasize it.)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52C13A" w15:done="0"/>
  <w15:commentEx w15:paraId="7771D731" w15:done="0"/>
  <w15:commentEx w15:paraId="7D6A1D8C" w15:done="0"/>
  <w15:commentEx w15:paraId="1C19EA38" w15:done="0"/>
  <w15:commentEx w15:paraId="500627EF" w15:done="0"/>
  <w15:commentEx w15:paraId="704AF5EB" w15:done="0"/>
  <w15:commentEx w15:paraId="3E7847A7" w15:done="0"/>
  <w15:commentEx w15:paraId="45DEE324" w15:done="0"/>
  <w15:commentEx w15:paraId="66A35786" w15:done="0"/>
  <w15:commentEx w15:paraId="7028FB2D" w15:done="0"/>
  <w15:commentEx w15:paraId="00EA2EC7" w15:done="0"/>
  <w15:commentEx w15:paraId="00631EC0" w15:done="0"/>
  <w15:commentEx w15:paraId="754662DF" w15:done="0"/>
  <w15:commentEx w15:paraId="5D0A2251" w15:done="0"/>
  <w15:commentEx w15:paraId="1E43C864" w15:done="0"/>
  <w15:commentEx w15:paraId="1C8F3CDB" w15:done="0"/>
  <w15:commentEx w15:paraId="24540F8C" w15:done="0"/>
  <w15:commentEx w15:paraId="14EB60AA" w15:done="0"/>
  <w15:commentEx w15:paraId="316D4734" w15:done="0"/>
  <w15:commentEx w15:paraId="3C31FB91" w15:done="0"/>
  <w15:commentEx w15:paraId="61FB0C56" w15:done="0"/>
  <w15:commentEx w15:paraId="29C099F9" w15:done="0"/>
  <w15:commentEx w15:paraId="6B1479B2" w15:done="0"/>
  <w15:commentEx w15:paraId="76955E7A" w15:done="0"/>
  <w15:commentEx w15:paraId="69FFD4E9" w15:done="0"/>
  <w15:commentEx w15:paraId="22F95A50" w15:done="0"/>
  <w15:commentEx w15:paraId="788B51D7" w15:done="0"/>
  <w15:commentEx w15:paraId="7CD2CFFE" w15:done="0"/>
  <w15:commentEx w15:paraId="79C58DB1" w15:done="0"/>
  <w15:commentEx w15:paraId="1715B824" w15:done="0"/>
  <w15:commentEx w15:paraId="1453DC31" w15:done="0"/>
  <w15:commentEx w15:paraId="59F1B874" w15:done="0"/>
  <w15:commentEx w15:paraId="1924862F" w15:done="0"/>
  <w15:commentEx w15:paraId="5E4498D2" w15:done="0"/>
  <w15:commentEx w15:paraId="4A716558" w15:done="0"/>
  <w15:commentEx w15:paraId="3227F6C1" w15:done="0"/>
  <w15:commentEx w15:paraId="702DF4E1" w15:done="0"/>
  <w15:commentEx w15:paraId="15DE8C27" w15:done="0"/>
  <w15:commentEx w15:paraId="64B204EC" w15:done="0"/>
  <w15:commentEx w15:paraId="30297A29" w15:done="0"/>
  <w15:commentEx w15:paraId="661426B1" w15:done="0"/>
  <w15:commentEx w15:paraId="16551C5B" w15:done="0"/>
  <w15:commentEx w15:paraId="1A69AA9A" w15:done="0"/>
  <w15:commentEx w15:paraId="63EA9838" w15:done="0"/>
  <w15:commentEx w15:paraId="33EC40BB" w15:done="0"/>
  <w15:commentEx w15:paraId="2E6D3FD7" w15:done="0"/>
  <w15:commentEx w15:paraId="014183D7" w15:done="0"/>
  <w15:commentEx w15:paraId="187ACE42" w15:done="0"/>
  <w15:commentEx w15:paraId="3C0DFCC1" w15:done="0"/>
  <w15:commentEx w15:paraId="6D57EF16" w15:done="0"/>
  <w15:commentEx w15:paraId="72FACE07" w15:done="0"/>
  <w15:commentEx w15:paraId="3F9A8DD3" w15:done="0"/>
  <w15:commentEx w15:paraId="566559FB" w15:done="0"/>
  <w15:commentEx w15:paraId="66B46872" w15:done="0"/>
  <w15:commentEx w15:paraId="73FEC56F" w15:done="0"/>
  <w15:commentEx w15:paraId="7FCEB2A4" w15:done="0"/>
  <w15:commentEx w15:paraId="192E7D43" w15:done="0"/>
  <w15:commentEx w15:paraId="19F66CD9" w15:done="0"/>
  <w15:commentEx w15:paraId="760FF3C2" w15:done="0"/>
  <w15:commentEx w15:paraId="7D962324" w15:done="0"/>
  <w15:commentEx w15:paraId="3F7121C4" w15:done="0"/>
  <w15:commentEx w15:paraId="30DCEB91" w15:done="0"/>
  <w15:commentEx w15:paraId="3632DB90" w15:done="0"/>
  <w15:commentEx w15:paraId="133B9EDE" w15:done="0"/>
  <w15:commentEx w15:paraId="322318E4" w15:done="0"/>
  <w15:commentEx w15:paraId="1B06C81E" w15:done="0"/>
  <w15:commentEx w15:paraId="6ED152C9" w15:done="0"/>
  <w15:commentEx w15:paraId="1D4A8D3F" w15:done="0"/>
  <w15:commentEx w15:paraId="3DBA1943" w15:done="0"/>
  <w15:commentEx w15:paraId="1BF27D55" w15:done="0"/>
  <w15:commentEx w15:paraId="5EB3D10E" w15:done="0"/>
  <w15:commentEx w15:paraId="27CAEA39" w15:done="0"/>
  <w15:commentEx w15:paraId="39A82A7F" w15:done="0"/>
  <w15:commentEx w15:paraId="08C54D78" w15:done="0"/>
  <w15:commentEx w15:paraId="5F6884BD" w15:done="0"/>
  <w15:commentEx w15:paraId="116EDC37" w15:done="0"/>
  <w15:commentEx w15:paraId="416D0C5B" w15:done="0"/>
  <w15:commentEx w15:paraId="60E5D73A" w15:done="0"/>
  <w15:commentEx w15:paraId="21B6A448" w15:done="0"/>
  <w15:commentEx w15:paraId="2D8D4DF4" w15:done="0"/>
  <w15:commentEx w15:paraId="195451D8" w15:done="0"/>
  <w15:commentEx w15:paraId="72534277" w15:done="0"/>
  <w15:commentEx w15:paraId="17DF7DCF" w15:done="0"/>
  <w15:commentEx w15:paraId="6A72AEA2" w15:done="0"/>
  <w15:commentEx w15:paraId="049B5C10" w15:done="0"/>
  <w15:commentEx w15:paraId="52843964" w15:done="0"/>
  <w15:commentEx w15:paraId="012C5900" w15:done="0"/>
  <w15:commentEx w15:paraId="05A057B6" w15:done="0"/>
  <w15:commentEx w15:paraId="471B0BAA" w15:done="0"/>
  <w15:commentEx w15:paraId="0387CD1C" w15:done="0"/>
  <w15:commentEx w15:paraId="7307D3E4" w15:done="0"/>
  <w15:commentEx w15:paraId="3457ACF5" w15:done="0"/>
  <w15:commentEx w15:paraId="59291352" w15:done="0"/>
  <w15:commentEx w15:paraId="7ED5581D" w15:done="0"/>
  <w15:commentEx w15:paraId="61FE7E34" w15:done="0"/>
  <w15:commentEx w15:paraId="097A066E" w15:done="0"/>
  <w15:commentEx w15:paraId="66333CAC" w15:done="0"/>
  <w15:commentEx w15:paraId="4032BA2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704B7D" w14:textId="77777777" w:rsidR="00F679E0" w:rsidRDefault="00F679E0" w:rsidP="00002004">
      <w:pPr>
        <w:spacing w:after="0" w:line="240" w:lineRule="auto"/>
      </w:pPr>
      <w:r>
        <w:separator/>
      </w:r>
    </w:p>
  </w:endnote>
  <w:endnote w:type="continuationSeparator" w:id="0">
    <w:p w14:paraId="2F0431C8" w14:textId="77777777" w:rsidR="00F679E0" w:rsidRDefault="00F679E0" w:rsidP="00002004">
      <w:pPr>
        <w:spacing w:after="0" w:line="240" w:lineRule="auto"/>
      </w:pPr>
      <w:r>
        <w:continuationSeparator/>
      </w:r>
    </w:p>
  </w:endnote>
  <w:endnote w:type="continuationNotice" w:id="1">
    <w:p w14:paraId="640A170F" w14:textId="77777777" w:rsidR="00F679E0" w:rsidRDefault="00F679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Segoe UI" w:hAnsi="Segoe UI" w:cs="Segoe UI"/>
      </w:rPr>
      <w:id w:val="97228869"/>
      <w:docPartObj>
        <w:docPartGallery w:val="Page Numbers (Bottom of Page)"/>
        <w:docPartUnique/>
      </w:docPartObj>
    </w:sdtPr>
    <w:sdtEndPr>
      <w:rPr>
        <w:color w:val="7F7F7F" w:themeColor="background1" w:themeShade="7F"/>
        <w:spacing w:val="60"/>
      </w:rPr>
    </w:sdtEndPr>
    <w:sdtContent>
      <w:p w14:paraId="0DEA4646" w14:textId="6EB00D90" w:rsidR="00F679E0" w:rsidRPr="00B70B0E" w:rsidRDefault="00F679E0">
        <w:pPr>
          <w:pStyle w:val="Footer"/>
          <w:pBdr>
            <w:top w:val="single" w:sz="4" w:space="1" w:color="D9D9D9" w:themeColor="background1" w:themeShade="D9"/>
          </w:pBdr>
          <w:jc w:val="right"/>
          <w:rPr>
            <w:rFonts w:ascii="Segoe UI" w:hAnsi="Segoe UI" w:cs="Segoe UI"/>
          </w:rPr>
        </w:pPr>
        <w:r w:rsidRPr="00B70B0E">
          <w:rPr>
            <w:rFonts w:ascii="Segoe UI" w:hAnsi="Segoe UI" w:cs="Segoe UI"/>
          </w:rPr>
          <w:fldChar w:fldCharType="begin"/>
        </w:r>
        <w:r w:rsidRPr="00B70B0E">
          <w:rPr>
            <w:rFonts w:ascii="Segoe UI" w:hAnsi="Segoe UI" w:cs="Segoe UI"/>
          </w:rPr>
          <w:instrText xml:space="preserve"> PAGE   \* MERGEFORMAT </w:instrText>
        </w:r>
        <w:r w:rsidRPr="00B70B0E">
          <w:rPr>
            <w:rFonts w:ascii="Segoe UI" w:hAnsi="Segoe UI" w:cs="Segoe UI"/>
          </w:rPr>
          <w:fldChar w:fldCharType="separate"/>
        </w:r>
        <w:r w:rsidR="00360BA9">
          <w:rPr>
            <w:rFonts w:ascii="Segoe UI" w:hAnsi="Segoe UI" w:cs="Segoe UI"/>
            <w:noProof/>
          </w:rPr>
          <w:t>26</w:t>
        </w:r>
        <w:r w:rsidRPr="00B70B0E">
          <w:rPr>
            <w:rFonts w:ascii="Segoe UI" w:hAnsi="Segoe UI" w:cs="Segoe UI"/>
            <w:noProof/>
          </w:rPr>
          <w:fldChar w:fldCharType="end"/>
        </w:r>
        <w:r w:rsidRPr="00B70B0E">
          <w:rPr>
            <w:rFonts w:ascii="Segoe UI" w:hAnsi="Segoe UI" w:cs="Segoe UI"/>
          </w:rPr>
          <w:t xml:space="preserve"> | </w:t>
        </w:r>
        <w:r w:rsidRPr="00B70B0E">
          <w:rPr>
            <w:rFonts w:ascii="Segoe UI" w:hAnsi="Segoe UI" w:cs="Segoe UI"/>
            <w:color w:val="7F7F7F" w:themeColor="background1" w:themeShade="7F"/>
            <w:spacing w:val="60"/>
          </w:rPr>
          <w:t>Page</w:t>
        </w:r>
      </w:p>
    </w:sdtContent>
  </w:sdt>
  <w:p w14:paraId="476A45D1" w14:textId="52F84F64" w:rsidR="00F679E0" w:rsidRPr="00B70B0E" w:rsidRDefault="00F679E0" w:rsidP="00E07E2B">
    <w:pPr>
      <w:pStyle w:val="Footer"/>
      <w:rPr>
        <w:rFonts w:ascii="Segoe UI" w:hAnsi="Segoe UI" w:cs="Segoe UI"/>
      </w:rPr>
    </w:pPr>
    <w:r w:rsidRPr="00B70B0E">
      <w:rPr>
        <w:rFonts w:ascii="Segoe UI" w:hAnsi="Segoe UI" w:cs="Segoe UI"/>
      </w:rPr>
      <w:t>BYU-Idaho    CS364 – Software Engineering</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37887" w14:textId="77777777" w:rsidR="00F679E0" w:rsidRDefault="00F679E0" w:rsidP="00002004">
      <w:pPr>
        <w:spacing w:after="0" w:line="240" w:lineRule="auto"/>
      </w:pPr>
      <w:r>
        <w:separator/>
      </w:r>
    </w:p>
  </w:footnote>
  <w:footnote w:type="continuationSeparator" w:id="0">
    <w:p w14:paraId="07CD6B00" w14:textId="77777777" w:rsidR="00F679E0" w:rsidRDefault="00F679E0" w:rsidP="00002004">
      <w:pPr>
        <w:spacing w:after="0" w:line="240" w:lineRule="auto"/>
      </w:pPr>
      <w:r>
        <w:continuationSeparator/>
      </w:r>
    </w:p>
  </w:footnote>
  <w:footnote w:type="continuationNotice" w:id="1">
    <w:p w14:paraId="70900D3A" w14:textId="77777777" w:rsidR="00F679E0" w:rsidRDefault="00F679E0">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4320"/>
      <w:gridCol w:w="4320"/>
      <w:gridCol w:w="4320"/>
    </w:tblGrid>
    <w:tr w:rsidR="00F679E0" w14:paraId="3920D625" w14:textId="77777777" w:rsidTr="37F6B757">
      <w:tc>
        <w:tcPr>
          <w:tcW w:w="4320" w:type="dxa"/>
        </w:tcPr>
        <w:p w14:paraId="1467ED33" w14:textId="51CD94DA" w:rsidR="00F679E0" w:rsidRDefault="00F679E0" w:rsidP="37F6B757">
          <w:pPr>
            <w:pStyle w:val="Header"/>
            <w:ind w:left="-115"/>
          </w:pPr>
        </w:p>
      </w:tc>
      <w:tc>
        <w:tcPr>
          <w:tcW w:w="4320" w:type="dxa"/>
        </w:tcPr>
        <w:p w14:paraId="7FB252BD" w14:textId="6D24E6DD" w:rsidR="00F679E0" w:rsidRDefault="00F679E0" w:rsidP="37F6B757">
          <w:pPr>
            <w:pStyle w:val="Header"/>
            <w:jc w:val="center"/>
          </w:pPr>
        </w:p>
      </w:tc>
      <w:tc>
        <w:tcPr>
          <w:tcW w:w="4320" w:type="dxa"/>
        </w:tcPr>
        <w:p w14:paraId="6FEF9BFF" w14:textId="17D4CDDE" w:rsidR="00F679E0" w:rsidRDefault="00F679E0" w:rsidP="37F6B757">
          <w:pPr>
            <w:pStyle w:val="Header"/>
            <w:ind w:right="-115"/>
            <w:jc w:val="right"/>
          </w:pPr>
        </w:p>
      </w:tc>
    </w:tr>
  </w:tbl>
  <w:p w14:paraId="7F5B6B54" w14:textId="50BD1CF5" w:rsidR="00F679E0" w:rsidRDefault="00F679E0" w:rsidP="37F6B75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7A804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A21C60"/>
    <w:multiLevelType w:val="multilevel"/>
    <w:tmpl w:val="75EE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D2C6C"/>
    <w:multiLevelType w:val="multilevel"/>
    <w:tmpl w:val="CBBE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3B46DF"/>
    <w:multiLevelType w:val="multilevel"/>
    <w:tmpl w:val="3EF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4B3A12"/>
    <w:multiLevelType w:val="multilevel"/>
    <w:tmpl w:val="E9A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B04ED8"/>
    <w:multiLevelType w:val="multilevel"/>
    <w:tmpl w:val="CEEA78A2"/>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E091910"/>
    <w:multiLevelType w:val="hybridMultilevel"/>
    <w:tmpl w:val="5F06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E745DF"/>
    <w:multiLevelType w:val="multilevel"/>
    <w:tmpl w:val="87D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6A3E69"/>
    <w:multiLevelType w:val="multilevel"/>
    <w:tmpl w:val="1AC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062EB1"/>
    <w:multiLevelType w:val="multilevel"/>
    <w:tmpl w:val="0A48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452F3"/>
    <w:multiLevelType w:val="multilevel"/>
    <w:tmpl w:val="D9E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BA7215"/>
    <w:multiLevelType w:val="multilevel"/>
    <w:tmpl w:val="D4EA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AB22B15"/>
    <w:multiLevelType w:val="multilevel"/>
    <w:tmpl w:val="0130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6B6AC7"/>
    <w:multiLevelType w:val="multilevel"/>
    <w:tmpl w:val="6836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F224C9"/>
    <w:multiLevelType w:val="multilevel"/>
    <w:tmpl w:val="E6B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E13A15"/>
    <w:multiLevelType w:val="multilevel"/>
    <w:tmpl w:val="F39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3B52F1"/>
    <w:multiLevelType w:val="hybridMultilevel"/>
    <w:tmpl w:val="3AD430E2"/>
    <w:lvl w:ilvl="0" w:tplc="BA026510">
      <w:start w:val="1"/>
      <w:numFmt w:val="bullet"/>
      <w:lvlText w:val=""/>
      <w:lvlJc w:val="left"/>
      <w:pPr>
        <w:ind w:left="720" w:hanging="360"/>
      </w:pPr>
      <w:rPr>
        <w:rFonts w:ascii="Symbol" w:hAnsi="Symbol" w:hint="default"/>
      </w:rPr>
    </w:lvl>
    <w:lvl w:ilvl="1" w:tplc="86B0AAEE">
      <w:start w:val="1"/>
      <w:numFmt w:val="bullet"/>
      <w:lvlText w:val="o"/>
      <w:lvlJc w:val="left"/>
      <w:pPr>
        <w:ind w:left="1440" w:hanging="360"/>
      </w:pPr>
      <w:rPr>
        <w:rFonts w:ascii="Courier New" w:hAnsi="Courier New" w:hint="default"/>
      </w:rPr>
    </w:lvl>
    <w:lvl w:ilvl="2" w:tplc="FDAEC844">
      <w:start w:val="1"/>
      <w:numFmt w:val="bullet"/>
      <w:lvlText w:val=""/>
      <w:lvlJc w:val="left"/>
      <w:pPr>
        <w:ind w:left="2160" w:hanging="360"/>
      </w:pPr>
      <w:rPr>
        <w:rFonts w:ascii="Wingdings" w:hAnsi="Wingdings" w:hint="default"/>
      </w:rPr>
    </w:lvl>
    <w:lvl w:ilvl="3" w:tplc="74EC094C">
      <w:start w:val="1"/>
      <w:numFmt w:val="bullet"/>
      <w:lvlText w:val=""/>
      <w:lvlJc w:val="left"/>
      <w:pPr>
        <w:ind w:left="2880" w:hanging="360"/>
      </w:pPr>
      <w:rPr>
        <w:rFonts w:ascii="Symbol" w:hAnsi="Symbol" w:hint="default"/>
      </w:rPr>
    </w:lvl>
    <w:lvl w:ilvl="4" w:tplc="F5602222">
      <w:start w:val="1"/>
      <w:numFmt w:val="bullet"/>
      <w:lvlText w:val="o"/>
      <w:lvlJc w:val="left"/>
      <w:pPr>
        <w:ind w:left="3600" w:hanging="360"/>
      </w:pPr>
      <w:rPr>
        <w:rFonts w:ascii="Courier New" w:hAnsi="Courier New" w:hint="default"/>
      </w:rPr>
    </w:lvl>
    <w:lvl w:ilvl="5" w:tplc="B6D6B3EE">
      <w:start w:val="1"/>
      <w:numFmt w:val="bullet"/>
      <w:lvlText w:val=""/>
      <w:lvlJc w:val="left"/>
      <w:pPr>
        <w:ind w:left="4320" w:hanging="360"/>
      </w:pPr>
      <w:rPr>
        <w:rFonts w:ascii="Wingdings" w:hAnsi="Wingdings" w:hint="default"/>
      </w:rPr>
    </w:lvl>
    <w:lvl w:ilvl="6" w:tplc="24D8F80C">
      <w:start w:val="1"/>
      <w:numFmt w:val="bullet"/>
      <w:lvlText w:val=""/>
      <w:lvlJc w:val="left"/>
      <w:pPr>
        <w:ind w:left="5040" w:hanging="360"/>
      </w:pPr>
      <w:rPr>
        <w:rFonts w:ascii="Symbol" w:hAnsi="Symbol" w:hint="default"/>
      </w:rPr>
    </w:lvl>
    <w:lvl w:ilvl="7" w:tplc="8362A8FA">
      <w:start w:val="1"/>
      <w:numFmt w:val="bullet"/>
      <w:lvlText w:val="o"/>
      <w:lvlJc w:val="left"/>
      <w:pPr>
        <w:ind w:left="5760" w:hanging="360"/>
      </w:pPr>
      <w:rPr>
        <w:rFonts w:ascii="Courier New" w:hAnsi="Courier New" w:hint="default"/>
      </w:rPr>
    </w:lvl>
    <w:lvl w:ilvl="8" w:tplc="2800D5C6">
      <w:start w:val="1"/>
      <w:numFmt w:val="bullet"/>
      <w:lvlText w:val=""/>
      <w:lvlJc w:val="left"/>
      <w:pPr>
        <w:ind w:left="6480" w:hanging="360"/>
      </w:pPr>
      <w:rPr>
        <w:rFonts w:ascii="Wingdings" w:hAnsi="Wingdings" w:hint="default"/>
      </w:rPr>
    </w:lvl>
  </w:abstractNum>
  <w:abstractNum w:abstractNumId="17">
    <w:nsid w:val="38A254B6"/>
    <w:multiLevelType w:val="multilevel"/>
    <w:tmpl w:val="2E5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B53233"/>
    <w:multiLevelType w:val="hybridMultilevel"/>
    <w:tmpl w:val="1CBCC890"/>
    <w:lvl w:ilvl="0" w:tplc="EF7E4240">
      <w:start w:val="1"/>
      <w:numFmt w:val="decimal"/>
      <w:lvlText w:val="%1."/>
      <w:lvlJc w:val="left"/>
      <w:pPr>
        <w:ind w:left="720" w:hanging="360"/>
      </w:pPr>
    </w:lvl>
    <w:lvl w:ilvl="1" w:tplc="112C24FC">
      <w:start w:val="1"/>
      <w:numFmt w:val="lowerLetter"/>
      <w:lvlText w:val="%2."/>
      <w:lvlJc w:val="left"/>
      <w:pPr>
        <w:ind w:left="1440" w:hanging="360"/>
      </w:pPr>
    </w:lvl>
    <w:lvl w:ilvl="2" w:tplc="46767540">
      <w:start w:val="1"/>
      <w:numFmt w:val="lowerRoman"/>
      <w:lvlText w:val="%3."/>
      <w:lvlJc w:val="right"/>
      <w:pPr>
        <w:ind w:left="2160" w:hanging="180"/>
      </w:pPr>
    </w:lvl>
    <w:lvl w:ilvl="3" w:tplc="A6DA954A">
      <w:start w:val="1"/>
      <w:numFmt w:val="decimal"/>
      <w:lvlText w:val="%4."/>
      <w:lvlJc w:val="left"/>
      <w:pPr>
        <w:ind w:left="2880" w:hanging="360"/>
      </w:pPr>
    </w:lvl>
    <w:lvl w:ilvl="4" w:tplc="A704F438">
      <w:start w:val="1"/>
      <w:numFmt w:val="lowerLetter"/>
      <w:lvlText w:val="%5."/>
      <w:lvlJc w:val="left"/>
      <w:pPr>
        <w:ind w:left="3600" w:hanging="360"/>
      </w:pPr>
    </w:lvl>
    <w:lvl w:ilvl="5" w:tplc="A6C8DA02">
      <w:start w:val="1"/>
      <w:numFmt w:val="lowerRoman"/>
      <w:lvlText w:val="%6."/>
      <w:lvlJc w:val="right"/>
      <w:pPr>
        <w:ind w:left="4320" w:hanging="180"/>
      </w:pPr>
    </w:lvl>
    <w:lvl w:ilvl="6" w:tplc="4298195A">
      <w:start w:val="1"/>
      <w:numFmt w:val="decimal"/>
      <w:lvlText w:val="%7."/>
      <w:lvlJc w:val="left"/>
      <w:pPr>
        <w:ind w:left="5040" w:hanging="360"/>
      </w:pPr>
    </w:lvl>
    <w:lvl w:ilvl="7" w:tplc="19424986">
      <w:start w:val="1"/>
      <w:numFmt w:val="lowerLetter"/>
      <w:lvlText w:val="%8."/>
      <w:lvlJc w:val="left"/>
      <w:pPr>
        <w:ind w:left="5760" w:hanging="360"/>
      </w:pPr>
    </w:lvl>
    <w:lvl w:ilvl="8" w:tplc="04B28ACE">
      <w:start w:val="1"/>
      <w:numFmt w:val="lowerRoman"/>
      <w:lvlText w:val="%9."/>
      <w:lvlJc w:val="right"/>
      <w:pPr>
        <w:ind w:left="6480" w:hanging="180"/>
      </w:pPr>
    </w:lvl>
  </w:abstractNum>
  <w:abstractNum w:abstractNumId="19">
    <w:nsid w:val="47597031"/>
    <w:multiLevelType w:val="multilevel"/>
    <w:tmpl w:val="CDB8B904"/>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86C2006"/>
    <w:multiLevelType w:val="multilevel"/>
    <w:tmpl w:val="6EB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5E4872"/>
    <w:multiLevelType w:val="multilevel"/>
    <w:tmpl w:val="0570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4103019"/>
    <w:multiLevelType w:val="hybridMultilevel"/>
    <w:tmpl w:val="C7524E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A0D652F"/>
    <w:multiLevelType w:val="multilevel"/>
    <w:tmpl w:val="F272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B104097"/>
    <w:multiLevelType w:val="multilevel"/>
    <w:tmpl w:val="68D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E45E17"/>
    <w:multiLevelType w:val="hybridMultilevel"/>
    <w:tmpl w:val="BC2A071C"/>
    <w:lvl w:ilvl="0" w:tplc="31CA5D84">
      <w:start w:val="1"/>
      <w:numFmt w:val="bullet"/>
      <w:lvlText w:val=""/>
      <w:lvlJc w:val="left"/>
      <w:pPr>
        <w:ind w:left="720" w:hanging="360"/>
      </w:pPr>
      <w:rPr>
        <w:rFonts w:ascii="Symbol" w:hAnsi="Symbol" w:hint="default"/>
      </w:rPr>
    </w:lvl>
    <w:lvl w:ilvl="1" w:tplc="EB804CCE">
      <w:start w:val="1"/>
      <w:numFmt w:val="bullet"/>
      <w:lvlText w:val="o"/>
      <w:lvlJc w:val="left"/>
      <w:pPr>
        <w:ind w:left="1440" w:hanging="360"/>
      </w:pPr>
      <w:rPr>
        <w:rFonts w:ascii="Courier New" w:hAnsi="Courier New" w:hint="default"/>
      </w:rPr>
    </w:lvl>
    <w:lvl w:ilvl="2" w:tplc="117642DC">
      <w:start w:val="1"/>
      <w:numFmt w:val="bullet"/>
      <w:lvlText w:val=""/>
      <w:lvlJc w:val="left"/>
      <w:pPr>
        <w:ind w:left="2160" w:hanging="360"/>
      </w:pPr>
      <w:rPr>
        <w:rFonts w:ascii="Wingdings" w:hAnsi="Wingdings" w:hint="default"/>
      </w:rPr>
    </w:lvl>
    <w:lvl w:ilvl="3" w:tplc="6888867A">
      <w:start w:val="1"/>
      <w:numFmt w:val="bullet"/>
      <w:lvlText w:val=""/>
      <w:lvlJc w:val="left"/>
      <w:pPr>
        <w:ind w:left="2880" w:hanging="360"/>
      </w:pPr>
      <w:rPr>
        <w:rFonts w:ascii="Symbol" w:hAnsi="Symbol" w:hint="default"/>
      </w:rPr>
    </w:lvl>
    <w:lvl w:ilvl="4" w:tplc="74C073F0">
      <w:start w:val="1"/>
      <w:numFmt w:val="bullet"/>
      <w:lvlText w:val="o"/>
      <w:lvlJc w:val="left"/>
      <w:pPr>
        <w:ind w:left="3600" w:hanging="360"/>
      </w:pPr>
      <w:rPr>
        <w:rFonts w:ascii="Courier New" w:hAnsi="Courier New" w:hint="default"/>
      </w:rPr>
    </w:lvl>
    <w:lvl w:ilvl="5" w:tplc="3DAC819A">
      <w:start w:val="1"/>
      <w:numFmt w:val="bullet"/>
      <w:lvlText w:val=""/>
      <w:lvlJc w:val="left"/>
      <w:pPr>
        <w:ind w:left="4320" w:hanging="360"/>
      </w:pPr>
      <w:rPr>
        <w:rFonts w:ascii="Wingdings" w:hAnsi="Wingdings" w:hint="default"/>
      </w:rPr>
    </w:lvl>
    <w:lvl w:ilvl="6" w:tplc="4EDA762A">
      <w:start w:val="1"/>
      <w:numFmt w:val="bullet"/>
      <w:lvlText w:val=""/>
      <w:lvlJc w:val="left"/>
      <w:pPr>
        <w:ind w:left="5040" w:hanging="360"/>
      </w:pPr>
      <w:rPr>
        <w:rFonts w:ascii="Symbol" w:hAnsi="Symbol" w:hint="default"/>
      </w:rPr>
    </w:lvl>
    <w:lvl w:ilvl="7" w:tplc="BF70ADE6">
      <w:start w:val="1"/>
      <w:numFmt w:val="bullet"/>
      <w:lvlText w:val="o"/>
      <w:lvlJc w:val="left"/>
      <w:pPr>
        <w:ind w:left="5760" w:hanging="360"/>
      </w:pPr>
      <w:rPr>
        <w:rFonts w:ascii="Courier New" w:hAnsi="Courier New" w:hint="default"/>
      </w:rPr>
    </w:lvl>
    <w:lvl w:ilvl="8" w:tplc="EF02A214">
      <w:start w:val="1"/>
      <w:numFmt w:val="bullet"/>
      <w:lvlText w:val=""/>
      <w:lvlJc w:val="left"/>
      <w:pPr>
        <w:ind w:left="6480" w:hanging="360"/>
      </w:pPr>
      <w:rPr>
        <w:rFonts w:ascii="Wingdings" w:hAnsi="Wingdings" w:hint="default"/>
      </w:rPr>
    </w:lvl>
  </w:abstractNum>
  <w:abstractNum w:abstractNumId="26">
    <w:nsid w:val="5E871DF8"/>
    <w:multiLevelType w:val="multilevel"/>
    <w:tmpl w:val="E15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D8B7F42"/>
    <w:multiLevelType w:val="multilevel"/>
    <w:tmpl w:val="9278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5"/>
  </w:num>
  <w:num w:numId="3">
    <w:abstractNumId w:val="18"/>
  </w:num>
  <w:num w:numId="4">
    <w:abstractNumId w:val="11"/>
  </w:num>
  <w:num w:numId="5">
    <w:abstractNumId w:val="21"/>
  </w:num>
  <w:num w:numId="6">
    <w:abstractNumId w:val="20"/>
  </w:num>
  <w:num w:numId="7">
    <w:abstractNumId w:val="7"/>
  </w:num>
  <w:num w:numId="8">
    <w:abstractNumId w:val="14"/>
  </w:num>
  <w:num w:numId="9">
    <w:abstractNumId w:val="12"/>
  </w:num>
  <w:num w:numId="10">
    <w:abstractNumId w:val="26"/>
  </w:num>
  <w:num w:numId="11">
    <w:abstractNumId w:val="17"/>
  </w:num>
  <w:num w:numId="12">
    <w:abstractNumId w:val="1"/>
  </w:num>
  <w:num w:numId="13">
    <w:abstractNumId w:val="24"/>
  </w:num>
  <w:num w:numId="14">
    <w:abstractNumId w:val="13"/>
  </w:num>
  <w:num w:numId="15">
    <w:abstractNumId w:val="9"/>
  </w:num>
  <w:num w:numId="16">
    <w:abstractNumId w:val="23"/>
  </w:num>
  <w:num w:numId="17">
    <w:abstractNumId w:val="10"/>
  </w:num>
  <w:num w:numId="18">
    <w:abstractNumId w:val="15"/>
  </w:num>
  <w:num w:numId="19">
    <w:abstractNumId w:val="8"/>
  </w:num>
  <w:num w:numId="20">
    <w:abstractNumId w:val="4"/>
  </w:num>
  <w:num w:numId="21">
    <w:abstractNumId w:val="2"/>
  </w:num>
  <w:num w:numId="22">
    <w:abstractNumId w:val="3"/>
  </w:num>
  <w:num w:numId="23">
    <w:abstractNumId w:val="27"/>
  </w:num>
  <w:num w:numId="24">
    <w:abstractNumId w:val="19"/>
  </w:num>
  <w:num w:numId="25">
    <w:abstractNumId w:val="5"/>
  </w:num>
  <w:num w:numId="26">
    <w:abstractNumId w:val="6"/>
  </w:num>
  <w:num w:numId="27">
    <w:abstractNumId w:val="22"/>
  </w:num>
  <w:num w:numId="28">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Forkey">
    <w15:presenceInfo w15:providerId="None" w15:userId="Michael Fork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1"/>
  <w:doNotDisplayPageBoundaries/>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659"/>
    <w:rsid w:val="00002004"/>
    <w:rsid w:val="00002038"/>
    <w:rsid w:val="00002262"/>
    <w:rsid w:val="00003D58"/>
    <w:rsid w:val="000047F4"/>
    <w:rsid w:val="00004C27"/>
    <w:rsid w:val="000069CC"/>
    <w:rsid w:val="00006AB3"/>
    <w:rsid w:val="0000720D"/>
    <w:rsid w:val="00007D14"/>
    <w:rsid w:val="000102D1"/>
    <w:rsid w:val="000118E5"/>
    <w:rsid w:val="00014360"/>
    <w:rsid w:val="00016548"/>
    <w:rsid w:val="00017656"/>
    <w:rsid w:val="00017B37"/>
    <w:rsid w:val="000227B3"/>
    <w:rsid w:val="00023699"/>
    <w:rsid w:val="00023900"/>
    <w:rsid w:val="00027CF4"/>
    <w:rsid w:val="00027E86"/>
    <w:rsid w:val="00030CBE"/>
    <w:rsid w:val="00031A51"/>
    <w:rsid w:val="00031C2F"/>
    <w:rsid w:val="00033CA3"/>
    <w:rsid w:val="00034216"/>
    <w:rsid w:val="00034509"/>
    <w:rsid w:val="00034A05"/>
    <w:rsid w:val="00041D78"/>
    <w:rsid w:val="00041D95"/>
    <w:rsid w:val="00044840"/>
    <w:rsid w:val="000451C1"/>
    <w:rsid w:val="0005259E"/>
    <w:rsid w:val="00053509"/>
    <w:rsid w:val="00053AEA"/>
    <w:rsid w:val="00054E21"/>
    <w:rsid w:val="00055957"/>
    <w:rsid w:val="00055DB1"/>
    <w:rsid w:val="000568CA"/>
    <w:rsid w:val="000607F1"/>
    <w:rsid w:val="00061165"/>
    <w:rsid w:val="00066099"/>
    <w:rsid w:val="00066E13"/>
    <w:rsid w:val="00067216"/>
    <w:rsid w:val="00070A8A"/>
    <w:rsid w:val="000711B9"/>
    <w:rsid w:val="00074582"/>
    <w:rsid w:val="0007580F"/>
    <w:rsid w:val="000770B7"/>
    <w:rsid w:val="00080015"/>
    <w:rsid w:val="000811BA"/>
    <w:rsid w:val="00081B8D"/>
    <w:rsid w:val="000842BB"/>
    <w:rsid w:val="00084A2E"/>
    <w:rsid w:val="00086192"/>
    <w:rsid w:val="00090747"/>
    <w:rsid w:val="0009387F"/>
    <w:rsid w:val="00094860"/>
    <w:rsid w:val="000952A8"/>
    <w:rsid w:val="000957B1"/>
    <w:rsid w:val="00095B48"/>
    <w:rsid w:val="0009665A"/>
    <w:rsid w:val="00096765"/>
    <w:rsid w:val="0009763E"/>
    <w:rsid w:val="000A0619"/>
    <w:rsid w:val="000A0F8D"/>
    <w:rsid w:val="000A1799"/>
    <w:rsid w:val="000A4717"/>
    <w:rsid w:val="000A4E82"/>
    <w:rsid w:val="000A6602"/>
    <w:rsid w:val="000B06C7"/>
    <w:rsid w:val="000B0CC8"/>
    <w:rsid w:val="000B2785"/>
    <w:rsid w:val="000B27D2"/>
    <w:rsid w:val="000B33DD"/>
    <w:rsid w:val="000B38DC"/>
    <w:rsid w:val="000B631B"/>
    <w:rsid w:val="000B69D8"/>
    <w:rsid w:val="000C1D67"/>
    <w:rsid w:val="000C217B"/>
    <w:rsid w:val="000C52B7"/>
    <w:rsid w:val="000C549A"/>
    <w:rsid w:val="000C5860"/>
    <w:rsid w:val="000C6661"/>
    <w:rsid w:val="000D1B99"/>
    <w:rsid w:val="000D4FC1"/>
    <w:rsid w:val="000D53A9"/>
    <w:rsid w:val="000D6004"/>
    <w:rsid w:val="000D74AF"/>
    <w:rsid w:val="000E29F8"/>
    <w:rsid w:val="000E2A54"/>
    <w:rsid w:val="000E665E"/>
    <w:rsid w:val="000E6CF5"/>
    <w:rsid w:val="000F112B"/>
    <w:rsid w:val="000F13E2"/>
    <w:rsid w:val="000F5284"/>
    <w:rsid w:val="000F66F1"/>
    <w:rsid w:val="000F6A4D"/>
    <w:rsid w:val="000F7D59"/>
    <w:rsid w:val="00100511"/>
    <w:rsid w:val="00100A97"/>
    <w:rsid w:val="001029CD"/>
    <w:rsid w:val="0010422A"/>
    <w:rsid w:val="00105A9F"/>
    <w:rsid w:val="00105C48"/>
    <w:rsid w:val="001064AC"/>
    <w:rsid w:val="00106E63"/>
    <w:rsid w:val="00111B45"/>
    <w:rsid w:val="00114AD2"/>
    <w:rsid w:val="001158B5"/>
    <w:rsid w:val="00116240"/>
    <w:rsid w:val="001213E2"/>
    <w:rsid w:val="00121957"/>
    <w:rsid w:val="001270A1"/>
    <w:rsid w:val="00127362"/>
    <w:rsid w:val="00131DDD"/>
    <w:rsid w:val="001339C9"/>
    <w:rsid w:val="00135A32"/>
    <w:rsid w:val="00135E7D"/>
    <w:rsid w:val="001367C8"/>
    <w:rsid w:val="00137C57"/>
    <w:rsid w:val="00137EAC"/>
    <w:rsid w:val="00140894"/>
    <w:rsid w:val="00140EAE"/>
    <w:rsid w:val="0014188F"/>
    <w:rsid w:val="00142684"/>
    <w:rsid w:val="00142CC5"/>
    <w:rsid w:val="0014519A"/>
    <w:rsid w:val="00145977"/>
    <w:rsid w:val="00145AAA"/>
    <w:rsid w:val="00146407"/>
    <w:rsid w:val="00150090"/>
    <w:rsid w:val="00152A6C"/>
    <w:rsid w:val="00153C20"/>
    <w:rsid w:val="00154404"/>
    <w:rsid w:val="00154F2F"/>
    <w:rsid w:val="00162D33"/>
    <w:rsid w:val="00163389"/>
    <w:rsid w:val="001642AD"/>
    <w:rsid w:val="00164D4D"/>
    <w:rsid w:val="001716E3"/>
    <w:rsid w:val="001724C1"/>
    <w:rsid w:val="00172981"/>
    <w:rsid w:val="001769B5"/>
    <w:rsid w:val="00176CB5"/>
    <w:rsid w:val="00176FEC"/>
    <w:rsid w:val="0017773F"/>
    <w:rsid w:val="00180337"/>
    <w:rsid w:val="00180A9E"/>
    <w:rsid w:val="00182559"/>
    <w:rsid w:val="00184DA2"/>
    <w:rsid w:val="0018775B"/>
    <w:rsid w:val="001878A7"/>
    <w:rsid w:val="00190540"/>
    <w:rsid w:val="00191F41"/>
    <w:rsid w:val="001922A2"/>
    <w:rsid w:val="001929FA"/>
    <w:rsid w:val="00195328"/>
    <w:rsid w:val="001957C4"/>
    <w:rsid w:val="00197CEB"/>
    <w:rsid w:val="001A179E"/>
    <w:rsid w:val="001A44C6"/>
    <w:rsid w:val="001A4878"/>
    <w:rsid w:val="001A7C09"/>
    <w:rsid w:val="001B2DC2"/>
    <w:rsid w:val="001B2E0D"/>
    <w:rsid w:val="001B33B3"/>
    <w:rsid w:val="001B36CA"/>
    <w:rsid w:val="001B4844"/>
    <w:rsid w:val="001B5462"/>
    <w:rsid w:val="001B5689"/>
    <w:rsid w:val="001B71B9"/>
    <w:rsid w:val="001C113F"/>
    <w:rsid w:val="001C31E2"/>
    <w:rsid w:val="001C35EF"/>
    <w:rsid w:val="001C5756"/>
    <w:rsid w:val="001C590F"/>
    <w:rsid w:val="001C75A5"/>
    <w:rsid w:val="001C7D5F"/>
    <w:rsid w:val="001D0198"/>
    <w:rsid w:val="001D0DA8"/>
    <w:rsid w:val="001D2244"/>
    <w:rsid w:val="001D23C7"/>
    <w:rsid w:val="001D4074"/>
    <w:rsid w:val="001D4AA8"/>
    <w:rsid w:val="001D5167"/>
    <w:rsid w:val="001D5951"/>
    <w:rsid w:val="001D5BE0"/>
    <w:rsid w:val="001D6A62"/>
    <w:rsid w:val="001D7FAE"/>
    <w:rsid w:val="001E0CD6"/>
    <w:rsid w:val="001E1791"/>
    <w:rsid w:val="001F2585"/>
    <w:rsid w:val="001F2B38"/>
    <w:rsid w:val="001F4F72"/>
    <w:rsid w:val="001F5AA2"/>
    <w:rsid w:val="001F5C99"/>
    <w:rsid w:val="001F6EA4"/>
    <w:rsid w:val="00200CFD"/>
    <w:rsid w:val="00201403"/>
    <w:rsid w:val="00201901"/>
    <w:rsid w:val="002021F5"/>
    <w:rsid w:val="00203060"/>
    <w:rsid w:val="00203477"/>
    <w:rsid w:val="00204934"/>
    <w:rsid w:val="00206DD8"/>
    <w:rsid w:val="00210F53"/>
    <w:rsid w:val="002122D8"/>
    <w:rsid w:val="00215553"/>
    <w:rsid w:val="00216716"/>
    <w:rsid w:val="00217545"/>
    <w:rsid w:val="002175E0"/>
    <w:rsid w:val="00217F25"/>
    <w:rsid w:val="002217D1"/>
    <w:rsid w:val="0022211E"/>
    <w:rsid w:val="00222FD9"/>
    <w:rsid w:val="0022448E"/>
    <w:rsid w:val="002253A1"/>
    <w:rsid w:val="0022596D"/>
    <w:rsid w:val="002263E8"/>
    <w:rsid w:val="00226ED0"/>
    <w:rsid w:val="002271FA"/>
    <w:rsid w:val="002272C5"/>
    <w:rsid w:val="00227327"/>
    <w:rsid w:val="002273B0"/>
    <w:rsid w:val="0022762C"/>
    <w:rsid w:val="00230D55"/>
    <w:rsid w:val="00232110"/>
    <w:rsid w:val="00233EDF"/>
    <w:rsid w:val="00233F05"/>
    <w:rsid w:val="002416E3"/>
    <w:rsid w:val="0024333C"/>
    <w:rsid w:val="002447C2"/>
    <w:rsid w:val="002449B4"/>
    <w:rsid w:val="002500F3"/>
    <w:rsid w:val="0025045F"/>
    <w:rsid w:val="00250EB3"/>
    <w:rsid w:val="00251E35"/>
    <w:rsid w:val="0025321F"/>
    <w:rsid w:val="00253368"/>
    <w:rsid w:val="00253CCC"/>
    <w:rsid w:val="002545B7"/>
    <w:rsid w:val="002566F9"/>
    <w:rsid w:val="00256DE4"/>
    <w:rsid w:val="0025760F"/>
    <w:rsid w:val="002617AE"/>
    <w:rsid w:val="002624CB"/>
    <w:rsid w:val="002628FC"/>
    <w:rsid w:val="00262FB0"/>
    <w:rsid w:val="0026533A"/>
    <w:rsid w:val="002656CE"/>
    <w:rsid w:val="00265761"/>
    <w:rsid w:val="00265801"/>
    <w:rsid w:val="002659F6"/>
    <w:rsid w:val="0026630D"/>
    <w:rsid w:val="002667FE"/>
    <w:rsid w:val="00267078"/>
    <w:rsid w:val="00270DB6"/>
    <w:rsid w:val="00272FA9"/>
    <w:rsid w:val="00273016"/>
    <w:rsid w:val="0027468B"/>
    <w:rsid w:val="002747D1"/>
    <w:rsid w:val="002751AB"/>
    <w:rsid w:val="002770E3"/>
    <w:rsid w:val="00284DF4"/>
    <w:rsid w:val="00285272"/>
    <w:rsid w:val="00285B6A"/>
    <w:rsid w:val="0028709B"/>
    <w:rsid w:val="002905DA"/>
    <w:rsid w:val="00291DE7"/>
    <w:rsid w:val="00294F4E"/>
    <w:rsid w:val="002A0186"/>
    <w:rsid w:val="002A1420"/>
    <w:rsid w:val="002A2365"/>
    <w:rsid w:val="002A44EC"/>
    <w:rsid w:val="002A4AD7"/>
    <w:rsid w:val="002A5053"/>
    <w:rsid w:val="002A5AFD"/>
    <w:rsid w:val="002A6341"/>
    <w:rsid w:val="002B1BC6"/>
    <w:rsid w:val="002B2619"/>
    <w:rsid w:val="002B2D50"/>
    <w:rsid w:val="002B4EAB"/>
    <w:rsid w:val="002B5EBA"/>
    <w:rsid w:val="002B61AE"/>
    <w:rsid w:val="002B6D59"/>
    <w:rsid w:val="002C16D9"/>
    <w:rsid w:val="002C1C3E"/>
    <w:rsid w:val="002C3EC3"/>
    <w:rsid w:val="002D2C53"/>
    <w:rsid w:val="002D39E6"/>
    <w:rsid w:val="002D52DE"/>
    <w:rsid w:val="002D5633"/>
    <w:rsid w:val="002D58C0"/>
    <w:rsid w:val="002E0E27"/>
    <w:rsid w:val="002E1DF0"/>
    <w:rsid w:val="002E40AC"/>
    <w:rsid w:val="002E494F"/>
    <w:rsid w:val="002E4BC1"/>
    <w:rsid w:val="002E66E1"/>
    <w:rsid w:val="002E7597"/>
    <w:rsid w:val="002E785E"/>
    <w:rsid w:val="002F0798"/>
    <w:rsid w:val="002F0BD2"/>
    <w:rsid w:val="002F309C"/>
    <w:rsid w:val="002F40A6"/>
    <w:rsid w:val="002F7CD4"/>
    <w:rsid w:val="00300358"/>
    <w:rsid w:val="00300748"/>
    <w:rsid w:val="00304042"/>
    <w:rsid w:val="00304068"/>
    <w:rsid w:val="0030779B"/>
    <w:rsid w:val="00310639"/>
    <w:rsid w:val="003113B9"/>
    <w:rsid w:val="00312D02"/>
    <w:rsid w:val="00313F30"/>
    <w:rsid w:val="0031603B"/>
    <w:rsid w:val="00316C19"/>
    <w:rsid w:val="00317A28"/>
    <w:rsid w:val="00317F97"/>
    <w:rsid w:val="00320A29"/>
    <w:rsid w:val="00320E47"/>
    <w:rsid w:val="0032113C"/>
    <w:rsid w:val="00322D6E"/>
    <w:rsid w:val="00322FF9"/>
    <w:rsid w:val="00324BC8"/>
    <w:rsid w:val="00325119"/>
    <w:rsid w:val="00325F91"/>
    <w:rsid w:val="00330A74"/>
    <w:rsid w:val="0033288C"/>
    <w:rsid w:val="00336F48"/>
    <w:rsid w:val="003408B7"/>
    <w:rsid w:val="003408C4"/>
    <w:rsid w:val="003421A8"/>
    <w:rsid w:val="0034552E"/>
    <w:rsid w:val="003462D0"/>
    <w:rsid w:val="003467CB"/>
    <w:rsid w:val="00347E5B"/>
    <w:rsid w:val="00350E3D"/>
    <w:rsid w:val="00351ADA"/>
    <w:rsid w:val="0035222C"/>
    <w:rsid w:val="0035624E"/>
    <w:rsid w:val="00357C07"/>
    <w:rsid w:val="00357E57"/>
    <w:rsid w:val="003602CB"/>
    <w:rsid w:val="00360603"/>
    <w:rsid w:val="00360BA9"/>
    <w:rsid w:val="00362A5D"/>
    <w:rsid w:val="00365413"/>
    <w:rsid w:val="003663CB"/>
    <w:rsid w:val="00372611"/>
    <w:rsid w:val="0037381B"/>
    <w:rsid w:val="00377A69"/>
    <w:rsid w:val="00381C62"/>
    <w:rsid w:val="003825E6"/>
    <w:rsid w:val="00383512"/>
    <w:rsid w:val="003853C3"/>
    <w:rsid w:val="0038684D"/>
    <w:rsid w:val="00390834"/>
    <w:rsid w:val="00391027"/>
    <w:rsid w:val="00391108"/>
    <w:rsid w:val="00393489"/>
    <w:rsid w:val="00393B81"/>
    <w:rsid w:val="00395C04"/>
    <w:rsid w:val="003962D9"/>
    <w:rsid w:val="00397093"/>
    <w:rsid w:val="003976A4"/>
    <w:rsid w:val="003A2DEB"/>
    <w:rsid w:val="003A44EE"/>
    <w:rsid w:val="003A5841"/>
    <w:rsid w:val="003A730B"/>
    <w:rsid w:val="003A7B2D"/>
    <w:rsid w:val="003B0D2E"/>
    <w:rsid w:val="003B17AC"/>
    <w:rsid w:val="003B19B3"/>
    <w:rsid w:val="003B20C2"/>
    <w:rsid w:val="003B3C11"/>
    <w:rsid w:val="003B4113"/>
    <w:rsid w:val="003C0799"/>
    <w:rsid w:val="003C11E3"/>
    <w:rsid w:val="003C380C"/>
    <w:rsid w:val="003C41C1"/>
    <w:rsid w:val="003D115D"/>
    <w:rsid w:val="003D1725"/>
    <w:rsid w:val="003D1F36"/>
    <w:rsid w:val="003D2A28"/>
    <w:rsid w:val="003D2EB0"/>
    <w:rsid w:val="003D55FA"/>
    <w:rsid w:val="003D6EFD"/>
    <w:rsid w:val="003E05B4"/>
    <w:rsid w:val="003E0D0B"/>
    <w:rsid w:val="003E2342"/>
    <w:rsid w:val="003E2BCA"/>
    <w:rsid w:val="003E716B"/>
    <w:rsid w:val="003F142B"/>
    <w:rsid w:val="003F21EA"/>
    <w:rsid w:val="003F2428"/>
    <w:rsid w:val="003F2F69"/>
    <w:rsid w:val="003F3324"/>
    <w:rsid w:val="003F541B"/>
    <w:rsid w:val="003F6813"/>
    <w:rsid w:val="00400E52"/>
    <w:rsid w:val="00402D77"/>
    <w:rsid w:val="00405028"/>
    <w:rsid w:val="0040521C"/>
    <w:rsid w:val="00407D20"/>
    <w:rsid w:val="00410148"/>
    <w:rsid w:val="00410851"/>
    <w:rsid w:val="004114A9"/>
    <w:rsid w:val="00411523"/>
    <w:rsid w:val="004127B8"/>
    <w:rsid w:val="00412F29"/>
    <w:rsid w:val="00413C84"/>
    <w:rsid w:val="004150C7"/>
    <w:rsid w:val="00415915"/>
    <w:rsid w:val="00415CC9"/>
    <w:rsid w:val="00416771"/>
    <w:rsid w:val="00416808"/>
    <w:rsid w:val="00417E9D"/>
    <w:rsid w:val="00420E6E"/>
    <w:rsid w:val="00421516"/>
    <w:rsid w:val="0042378C"/>
    <w:rsid w:val="00424C38"/>
    <w:rsid w:val="00430059"/>
    <w:rsid w:val="00430A1A"/>
    <w:rsid w:val="00431BAD"/>
    <w:rsid w:val="00432FD5"/>
    <w:rsid w:val="00434086"/>
    <w:rsid w:val="0043582E"/>
    <w:rsid w:val="0043783A"/>
    <w:rsid w:val="00440062"/>
    <w:rsid w:val="00440439"/>
    <w:rsid w:val="00441605"/>
    <w:rsid w:val="00443AC9"/>
    <w:rsid w:val="00444A29"/>
    <w:rsid w:val="0044573F"/>
    <w:rsid w:val="00445BD9"/>
    <w:rsid w:val="004477BD"/>
    <w:rsid w:val="00447ADB"/>
    <w:rsid w:val="00447B24"/>
    <w:rsid w:val="00450FE6"/>
    <w:rsid w:val="0045205D"/>
    <w:rsid w:val="00453330"/>
    <w:rsid w:val="00453CC2"/>
    <w:rsid w:val="00456493"/>
    <w:rsid w:val="00460AC5"/>
    <w:rsid w:val="00460AE3"/>
    <w:rsid w:val="004619AA"/>
    <w:rsid w:val="00462972"/>
    <w:rsid w:val="00463D4B"/>
    <w:rsid w:val="004642CF"/>
    <w:rsid w:val="0046445A"/>
    <w:rsid w:val="0046723F"/>
    <w:rsid w:val="00467FAE"/>
    <w:rsid w:val="0047003D"/>
    <w:rsid w:val="004700D7"/>
    <w:rsid w:val="0047012E"/>
    <w:rsid w:val="00470958"/>
    <w:rsid w:val="0047124A"/>
    <w:rsid w:val="0047244A"/>
    <w:rsid w:val="00472BBA"/>
    <w:rsid w:val="00473DEF"/>
    <w:rsid w:val="004779E6"/>
    <w:rsid w:val="00485386"/>
    <w:rsid w:val="00485B65"/>
    <w:rsid w:val="00485DC3"/>
    <w:rsid w:val="004863D7"/>
    <w:rsid w:val="0049145C"/>
    <w:rsid w:val="00491A54"/>
    <w:rsid w:val="004921E2"/>
    <w:rsid w:val="00494A28"/>
    <w:rsid w:val="004979CB"/>
    <w:rsid w:val="004A21EF"/>
    <w:rsid w:val="004A26BF"/>
    <w:rsid w:val="004A305E"/>
    <w:rsid w:val="004A35B4"/>
    <w:rsid w:val="004A461E"/>
    <w:rsid w:val="004A5409"/>
    <w:rsid w:val="004A60C0"/>
    <w:rsid w:val="004A713B"/>
    <w:rsid w:val="004A7978"/>
    <w:rsid w:val="004B1D8A"/>
    <w:rsid w:val="004B2577"/>
    <w:rsid w:val="004B43CD"/>
    <w:rsid w:val="004B4778"/>
    <w:rsid w:val="004B4902"/>
    <w:rsid w:val="004B52F0"/>
    <w:rsid w:val="004C092F"/>
    <w:rsid w:val="004C1DBB"/>
    <w:rsid w:val="004C2D99"/>
    <w:rsid w:val="004C409A"/>
    <w:rsid w:val="004C4196"/>
    <w:rsid w:val="004C4E6A"/>
    <w:rsid w:val="004C56CE"/>
    <w:rsid w:val="004C5AD9"/>
    <w:rsid w:val="004C5F89"/>
    <w:rsid w:val="004C5FB1"/>
    <w:rsid w:val="004D0C8C"/>
    <w:rsid w:val="004D0EEE"/>
    <w:rsid w:val="004D1BBC"/>
    <w:rsid w:val="004D2A24"/>
    <w:rsid w:val="004D2C98"/>
    <w:rsid w:val="004D3448"/>
    <w:rsid w:val="004D4CCA"/>
    <w:rsid w:val="004D4EEF"/>
    <w:rsid w:val="004D54DD"/>
    <w:rsid w:val="004D5AAB"/>
    <w:rsid w:val="004E1E19"/>
    <w:rsid w:val="004E318E"/>
    <w:rsid w:val="004E3747"/>
    <w:rsid w:val="004E41E0"/>
    <w:rsid w:val="004E4D9F"/>
    <w:rsid w:val="004E7A92"/>
    <w:rsid w:val="004F242C"/>
    <w:rsid w:val="004F4427"/>
    <w:rsid w:val="004F57D6"/>
    <w:rsid w:val="004F63CE"/>
    <w:rsid w:val="004F6673"/>
    <w:rsid w:val="004F68D1"/>
    <w:rsid w:val="005004E3"/>
    <w:rsid w:val="00501BA5"/>
    <w:rsid w:val="00502FD8"/>
    <w:rsid w:val="00504105"/>
    <w:rsid w:val="00504D46"/>
    <w:rsid w:val="00505A8A"/>
    <w:rsid w:val="005077AF"/>
    <w:rsid w:val="00507E1B"/>
    <w:rsid w:val="00511013"/>
    <w:rsid w:val="005130A4"/>
    <w:rsid w:val="00515075"/>
    <w:rsid w:val="005157E8"/>
    <w:rsid w:val="00515D15"/>
    <w:rsid w:val="00515F0A"/>
    <w:rsid w:val="00516CE5"/>
    <w:rsid w:val="0051729F"/>
    <w:rsid w:val="0052137C"/>
    <w:rsid w:val="005213DC"/>
    <w:rsid w:val="00522F1B"/>
    <w:rsid w:val="00524068"/>
    <w:rsid w:val="00524EE1"/>
    <w:rsid w:val="00527ADF"/>
    <w:rsid w:val="00527D94"/>
    <w:rsid w:val="00527D9E"/>
    <w:rsid w:val="005306EE"/>
    <w:rsid w:val="0053502D"/>
    <w:rsid w:val="005404EA"/>
    <w:rsid w:val="00540B0C"/>
    <w:rsid w:val="00542D11"/>
    <w:rsid w:val="00542DD0"/>
    <w:rsid w:val="00544252"/>
    <w:rsid w:val="00544AE2"/>
    <w:rsid w:val="00547595"/>
    <w:rsid w:val="005510F5"/>
    <w:rsid w:val="00551102"/>
    <w:rsid w:val="00551D06"/>
    <w:rsid w:val="005524C0"/>
    <w:rsid w:val="00555BCE"/>
    <w:rsid w:val="00557788"/>
    <w:rsid w:val="0056176C"/>
    <w:rsid w:val="00561844"/>
    <w:rsid w:val="00562244"/>
    <w:rsid w:val="00562C36"/>
    <w:rsid w:val="005634A5"/>
    <w:rsid w:val="005636AC"/>
    <w:rsid w:val="005647EA"/>
    <w:rsid w:val="005675D6"/>
    <w:rsid w:val="00567A7E"/>
    <w:rsid w:val="00572897"/>
    <w:rsid w:val="00573F67"/>
    <w:rsid w:val="005740D7"/>
    <w:rsid w:val="005745B2"/>
    <w:rsid w:val="00575C95"/>
    <w:rsid w:val="0057644A"/>
    <w:rsid w:val="005822B6"/>
    <w:rsid w:val="0058347D"/>
    <w:rsid w:val="00583C9E"/>
    <w:rsid w:val="0058411C"/>
    <w:rsid w:val="00584B3D"/>
    <w:rsid w:val="005852AA"/>
    <w:rsid w:val="005858A6"/>
    <w:rsid w:val="00586A9B"/>
    <w:rsid w:val="00586D65"/>
    <w:rsid w:val="00587E6D"/>
    <w:rsid w:val="00587EE9"/>
    <w:rsid w:val="0059115E"/>
    <w:rsid w:val="005915F5"/>
    <w:rsid w:val="00591BC7"/>
    <w:rsid w:val="005928D2"/>
    <w:rsid w:val="00593DB9"/>
    <w:rsid w:val="00595798"/>
    <w:rsid w:val="00595911"/>
    <w:rsid w:val="00596CFE"/>
    <w:rsid w:val="005A17AE"/>
    <w:rsid w:val="005A18CC"/>
    <w:rsid w:val="005A2C56"/>
    <w:rsid w:val="005A3697"/>
    <w:rsid w:val="005A43C5"/>
    <w:rsid w:val="005A4C3F"/>
    <w:rsid w:val="005A72A6"/>
    <w:rsid w:val="005A7EF3"/>
    <w:rsid w:val="005B1FF2"/>
    <w:rsid w:val="005B3770"/>
    <w:rsid w:val="005B4A9C"/>
    <w:rsid w:val="005B4D50"/>
    <w:rsid w:val="005B6159"/>
    <w:rsid w:val="005C2001"/>
    <w:rsid w:val="005C2547"/>
    <w:rsid w:val="005C331A"/>
    <w:rsid w:val="005C3330"/>
    <w:rsid w:val="005C56AB"/>
    <w:rsid w:val="005C6137"/>
    <w:rsid w:val="005C7A4D"/>
    <w:rsid w:val="005D00AF"/>
    <w:rsid w:val="005D0C7F"/>
    <w:rsid w:val="005D2290"/>
    <w:rsid w:val="005D279F"/>
    <w:rsid w:val="005D2BC4"/>
    <w:rsid w:val="005D4D72"/>
    <w:rsid w:val="005D53B8"/>
    <w:rsid w:val="005D574F"/>
    <w:rsid w:val="005D6D60"/>
    <w:rsid w:val="005D77E7"/>
    <w:rsid w:val="005D7EAA"/>
    <w:rsid w:val="005E5069"/>
    <w:rsid w:val="005E76DF"/>
    <w:rsid w:val="005F076C"/>
    <w:rsid w:val="005F3792"/>
    <w:rsid w:val="005F519F"/>
    <w:rsid w:val="005F5622"/>
    <w:rsid w:val="005F71F4"/>
    <w:rsid w:val="005F7CC4"/>
    <w:rsid w:val="005F7F9D"/>
    <w:rsid w:val="006008B8"/>
    <w:rsid w:val="006018C7"/>
    <w:rsid w:val="006044C1"/>
    <w:rsid w:val="00613DDA"/>
    <w:rsid w:val="00614A47"/>
    <w:rsid w:val="00614CE3"/>
    <w:rsid w:val="006162F1"/>
    <w:rsid w:val="00617CD6"/>
    <w:rsid w:val="00624290"/>
    <w:rsid w:val="00625FE1"/>
    <w:rsid w:val="00626FA6"/>
    <w:rsid w:val="00627C2D"/>
    <w:rsid w:val="00627EEE"/>
    <w:rsid w:val="00627F19"/>
    <w:rsid w:val="006333F3"/>
    <w:rsid w:val="00634019"/>
    <w:rsid w:val="0063465E"/>
    <w:rsid w:val="00634851"/>
    <w:rsid w:val="006438EE"/>
    <w:rsid w:val="00643B52"/>
    <w:rsid w:val="00643C99"/>
    <w:rsid w:val="00643D49"/>
    <w:rsid w:val="006442CF"/>
    <w:rsid w:val="006447FF"/>
    <w:rsid w:val="00645EE2"/>
    <w:rsid w:val="00647CD4"/>
    <w:rsid w:val="00650D31"/>
    <w:rsid w:val="0065621F"/>
    <w:rsid w:val="006577B8"/>
    <w:rsid w:val="00661C19"/>
    <w:rsid w:val="00662286"/>
    <w:rsid w:val="00664EE3"/>
    <w:rsid w:val="006660B5"/>
    <w:rsid w:val="0066673A"/>
    <w:rsid w:val="00670475"/>
    <w:rsid w:val="00672921"/>
    <w:rsid w:val="00673536"/>
    <w:rsid w:val="0067425B"/>
    <w:rsid w:val="006744CB"/>
    <w:rsid w:val="006749BA"/>
    <w:rsid w:val="00674A36"/>
    <w:rsid w:val="00676F85"/>
    <w:rsid w:val="00677726"/>
    <w:rsid w:val="00680AE6"/>
    <w:rsid w:val="0068102A"/>
    <w:rsid w:val="006816D6"/>
    <w:rsid w:val="00682F7C"/>
    <w:rsid w:val="00684D55"/>
    <w:rsid w:val="00684DA8"/>
    <w:rsid w:val="00687437"/>
    <w:rsid w:val="00690107"/>
    <w:rsid w:val="00691C9C"/>
    <w:rsid w:val="0069313C"/>
    <w:rsid w:val="00693B89"/>
    <w:rsid w:val="00694426"/>
    <w:rsid w:val="006949B7"/>
    <w:rsid w:val="006953AD"/>
    <w:rsid w:val="006A4146"/>
    <w:rsid w:val="006A42A7"/>
    <w:rsid w:val="006A5336"/>
    <w:rsid w:val="006A58B9"/>
    <w:rsid w:val="006A6923"/>
    <w:rsid w:val="006B06F5"/>
    <w:rsid w:val="006B1AE5"/>
    <w:rsid w:val="006B65B1"/>
    <w:rsid w:val="006B7FAE"/>
    <w:rsid w:val="006C12FF"/>
    <w:rsid w:val="006C181F"/>
    <w:rsid w:val="006C19D4"/>
    <w:rsid w:val="006C1B9B"/>
    <w:rsid w:val="006C1C36"/>
    <w:rsid w:val="006C1CC8"/>
    <w:rsid w:val="006C2615"/>
    <w:rsid w:val="006C38E4"/>
    <w:rsid w:val="006C4D02"/>
    <w:rsid w:val="006C5895"/>
    <w:rsid w:val="006C5ED3"/>
    <w:rsid w:val="006C7CB1"/>
    <w:rsid w:val="006D1062"/>
    <w:rsid w:val="006D11CF"/>
    <w:rsid w:val="006D35E5"/>
    <w:rsid w:val="006D3EB7"/>
    <w:rsid w:val="006D4F14"/>
    <w:rsid w:val="006D6115"/>
    <w:rsid w:val="006D76F1"/>
    <w:rsid w:val="006E0074"/>
    <w:rsid w:val="006E1200"/>
    <w:rsid w:val="006E2CED"/>
    <w:rsid w:val="006E3895"/>
    <w:rsid w:val="006E43C3"/>
    <w:rsid w:val="006E4470"/>
    <w:rsid w:val="006F00FE"/>
    <w:rsid w:val="006F1FAC"/>
    <w:rsid w:val="006F7C7D"/>
    <w:rsid w:val="007010D4"/>
    <w:rsid w:val="00701CE3"/>
    <w:rsid w:val="0071004E"/>
    <w:rsid w:val="00711D59"/>
    <w:rsid w:val="00711E4E"/>
    <w:rsid w:val="00712445"/>
    <w:rsid w:val="00713C17"/>
    <w:rsid w:val="007153CF"/>
    <w:rsid w:val="00715968"/>
    <w:rsid w:val="00715F25"/>
    <w:rsid w:val="007162A2"/>
    <w:rsid w:val="00716BE0"/>
    <w:rsid w:val="007173CD"/>
    <w:rsid w:val="00717DF4"/>
    <w:rsid w:val="00720254"/>
    <w:rsid w:val="007208C9"/>
    <w:rsid w:val="007223E8"/>
    <w:rsid w:val="007227C4"/>
    <w:rsid w:val="007258C4"/>
    <w:rsid w:val="007278B9"/>
    <w:rsid w:val="00732026"/>
    <w:rsid w:val="00733470"/>
    <w:rsid w:val="0073513E"/>
    <w:rsid w:val="007364E9"/>
    <w:rsid w:val="00737931"/>
    <w:rsid w:val="007441E4"/>
    <w:rsid w:val="00745949"/>
    <w:rsid w:val="00746103"/>
    <w:rsid w:val="0075011D"/>
    <w:rsid w:val="00750AFA"/>
    <w:rsid w:val="00750C68"/>
    <w:rsid w:val="007530C9"/>
    <w:rsid w:val="00754978"/>
    <w:rsid w:val="007577EA"/>
    <w:rsid w:val="00763E58"/>
    <w:rsid w:val="00764775"/>
    <w:rsid w:val="00764DD3"/>
    <w:rsid w:val="0076796F"/>
    <w:rsid w:val="0077069A"/>
    <w:rsid w:val="0077137C"/>
    <w:rsid w:val="00775E5D"/>
    <w:rsid w:val="00781094"/>
    <w:rsid w:val="007830F9"/>
    <w:rsid w:val="0078615E"/>
    <w:rsid w:val="00786783"/>
    <w:rsid w:val="00790814"/>
    <w:rsid w:val="00792C93"/>
    <w:rsid w:val="00793664"/>
    <w:rsid w:val="00793FA3"/>
    <w:rsid w:val="007956CD"/>
    <w:rsid w:val="00795B4E"/>
    <w:rsid w:val="007B194D"/>
    <w:rsid w:val="007B1B8C"/>
    <w:rsid w:val="007B4D81"/>
    <w:rsid w:val="007B4F20"/>
    <w:rsid w:val="007B6809"/>
    <w:rsid w:val="007B763D"/>
    <w:rsid w:val="007C13E3"/>
    <w:rsid w:val="007C1E96"/>
    <w:rsid w:val="007C26EC"/>
    <w:rsid w:val="007C27A2"/>
    <w:rsid w:val="007C3197"/>
    <w:rsid w:val="007C3E02"/>
    <w:rsid w:val="007C4A95"/>
    <w:rsid w:val="007C5204"/>
    <w:rsid w:val="007C534B"/>
    <w:rsid w:val="007C64F5"/>
    <w:rsid w:val="007C6543"/>
    <w:rsid w:val="007D0C8B"/>
    <w:rsid w:val="007D21DC"/>
    <w:rsid w:val="007D4D72"/>
    <w:rsid w:val="007D577C"/>
    <w:rsid w:val="007D61F9"/>
    <w:rsid w:val="007E0399"/>
    <w:rsid w:val="007E219A"/>
    <w:rsid w:val="007E3C31"/>
    <w:rsid w:val="007E4B92"/>
    <w:rsid w:val="007E7CB8"/>
    <w:rsid w:val="007F1B18"/>
    <w:rsid w:val="007F2F76"/>
    <w:rsid w:val="007F42A9"/>
    <w:rsid w:val="0080070F"/>
    <w:rsid w:val="00800FC1"/>
    <w:rsid w:val="008017CD"/>
    <w:rsid w:val="00801CE8"/>
    <w:rsid w:val="00805399"/>
    <w:rsid w:val="00807A69"/>
    <w:rsid w:val="00811C27"/>
    <w:rsid w:val="0081272B"/>
    <w:rsid w:val="00812E57"/>
    <w:rsid w:val="0081327F"/>
    <w:rsid w:val="00813851"/>
    <w:rsid w:val="00814727"/>
    <w:rsid w:val="00815220"/>
    <w:rsid w:val="00815E60"/>
    <w:rsid w:val="00817504"/>
    <w:rsid w:val="00817E18"/>
    <w:rsid w:val="0082076E"/>
    <w:rsid w:val="008207C3"/>
    <w:rsid w:val="00822CDF"/>
    <w:rsid w:val="00823150"/>
    <w:rsid w:val="0082337F"/>
    <w:rsid w:val="00823764"/>
    <w:rsid w:val="00823C32"/>
    <w:rsid w:val="00824D13"/>
    <w:rsid w:val="00825F03"/>
    <w:rsid w:val="00826DF4"/>
    <w:rsid w:val="00831EC2"/>
    <w:rsid w:val="00831F38"/>
    <w:rsid w:val="008327ED"/>
    <w:rsid w:val="00837C46"/>
    <w:rsid w:val="00841EB3"/>
    <w:rsid w:val="008425AF"/>
    <w:rsid w:val="00842933"/>
    <w:rsid w:val="00844A30"/>
    <w:rsid w:val="00844A8D"/>
    <w:rsid w:val="00846E55"/>
    <w:rsid w:val="008475AE"/>
    <w:rsid w:val="00847A3D"/>
    <w:rsid w:val="0085178C"/>
    <w:rsid w:val="00851F7F"/>
    <w:rsid w:val="008538D6"/>
    <w:rsid w:val="00855342"/>
    <w:rsid w:val="008562AC"/>
    <w:rsid w:val="00862F59"/>
    <w:rsid w:val="0086641E"/>
    <w:rsid w:val="0086656A"/>
    <w:rsid w:val="008716BD"/>
    <w:rsid w:val="008722E1"/>
    <w:rsid w:val="00872568"/>
    <w:rsid w:val="00873C03"/>
    <w:rsid w:val="0087404F"/>
    <w:rsid w:val="008742DC"/>
    <w:rsid w:val="00875F1C"/>
    <w:rsid w:val="00881BAB"/>
    <w:rsid w:val="008828E2"/>
    <w:rsid w:val="00883D01"/>
    <w:rsid w:val="008840FF"/>
    <w:rsid w:val="00886E7B"/>
    <w:rsid w:val="00890F46"/>
    <w:rsid w:val="00891C28"/>
    <w:rsid w:val="00894CF7"/>
    <w:rsid w:val="00896CF1"/>
    <w:rsid w:val="008A08EC"/>
    <w:rsid w:val="008A0FF0"/>
    <w:rsid w:val="008A26BA"/>
    <w:rsid w:val="008A28F7"/>
    <w:rsid w:val="008A2DC0"/>
    <w:rsid w:val="008A3F40"/>
    <w:rsid w:val="008A6077"/>
    <w:rsid w:val="008A7A23"/>
    <w:rsid w:val="008B00F5"/>
    <w:rsid w:val="008B05DD"/>
    <w:rsid w:val="008B0F02"/>
    <w:rsid w:val="008B2FD1"/>
    <w:rsid w:val="008B3682"/>
    <w:rsid w:val="008B6861"/>
    <w:rsid w:val="008C60C3"/>
    <w:rsid w:val="008C68CB"/>
    <w:rsid w:val="008C6918"/>
    <w:rsid w:val="008C7727"/>
    <w:rsid w:val="008D18BC"/>
    <w:rsid w:val="008D276C"/>
    <w:rsid w:val="008D3E88"/>
    <w:rsid w:val="008D7687"/>
    <w:rsid w:val="008D7BCD"/>
    <w:rsid w:val="008E121D"/>
    <w:rsid w:val="008E2F8A"/>
    <w:rsid w:val="008E3570"/>
    <w:rsid w:val="008E47E8"/>
    <w:rsid w:val="008E48A1"/>
    <w:rsid w:val="008E48B1"/>
    <w:rsid w:val="008E5F2F"/>
    <w:rsid w:val="008F2565"/>
    <w:rsid w:val="008F7A26"/>
    <w:rsid w:val="00904E7E"/>
    <w:rsid w:val="00907D44"/>
    <w:rsid w:val="0091130D"/>
    <w:rsid w:val="00911E0B"/>
    <w:rsid w:val="0091299A"/>
    <w:rsid w:val="00914E33"/>
    <w:rsid w:val="009206F0"/>
    <w:rsid w:val="00924390"/>
    <w:rsid w:val="00924AAC"/>
    <w:rsid w:val="00925659"/>
    <w:rsid w:val="0092576B"/>
    <w:rsid w:val="0092586F"/>
    <w:rsid w:val="00931704"/>
    <w:rsid w:val="009321E4"/>
    <w:rsid w:val="0093314D"/>
    <w:rsid w:val="00933F58"/>
    <w:rsid w:val="009410E8"/>
    <w:rsid w:val="00942B74"/>
    <w:rsid w:val="00942C13"/>
    <w:rsid w:val="009442A0"/>
    <w:rsid w:val="00945484"/>
    <w:rsid w:val="00946C79"/>
    <w:rsid w:val="00946FF7"/>
    <w:rsid w:val="009471B8"/>
    <w:rsid w:val="009474B7"/>
    <w:rsid w:val="009505B7"/>
    <w:rsid w:val="00951DB4"/>
    <w:rsid w:val="009535DF"/>
    <w:rsid w:val="00957599"/>
    <w:rsid w:val="00961BC4"/>
    <w:rsid w:val="00963500"/>
    <w:rsid w:val="009705AB"/>
    <w:rsid w:val="00974622"/>
    <w:rsid w:val="00974A53"/>
    <w:rsid w:val="00974CF1"/>
    <w:rsid w:val="00974E05"/>
    <w:rsid w:val="00976C63"/>
    <w:rsid w:val="009773ED"/>
    <w:rsid w:val="00977940"/>
    <w:rsid w:val="00977C12"/>
    <w:rsid w:val="0098345E"/>
    <w:rsid w:val="009853EF"/>
    <w:rsid w:val="00985656"/>
    <w:rsid w:val="009862D8"/>
    <w:rsid w:val="00986752"/>
    <w:rsid w:val="00987E78"/>
    <w:rsid w:val="0099096A"/>
    <w:rsid w:val="0099258E"/>
    <w:rsid w:val="00993AE7"/>
    <w:rsid w:val="009945F8"/>
    <w:rsid w:val="009946AC"/>
    <w:rsid w:val="00997076"/>
    <w:rsid w:val="00997FF3"/>
    <w:rsid w:val="009A023A"/>
    <w:rsid w:val="009A1125"/>
    <w:rsid w:val="009A1DDE"/>
    <w:rsid w:val="009A1FC1"/>
    <w:rsid w:val="009A3498"/>
    <w:rsid w:val="009A394E"/>
    <w:rsid w:val="009B0A0D"/>
    <w:rsid w:val="009B2696"/>
    <w:rsid w:val="009B3501"/>
    <w:rsid w:val="009B415C"/>
    <w:rsid w:val="009B517F"/>
    <w:rsid w:val="009B59BB"/>
    <w:rsid w:val="009B5FCE"/>
    <w:rsid w:val="009C27C5"/>
    <w:rsid w:val="009C3E1E"/>
    <w:rsid w:val="009C5203"/>
    <w:rsid w:val="009C52AE"/>
    <w:rsid w:val="009C64EC"/>
    <w:rsid w:val="009C7BC1"/>
    <w:rsid w:val="009D2DF8"/>
    <w:rsid w:val="009D2FFD"/>
    <w:rsid w:val="009D3BD0"/>
    <w:rsid w:val="009D6AC2"/>
    <w:rsid w:val="009D709A"/>
    <w:rsid w:val="009E0076"/>
    <w:rsid w:val="009E2458"/>
    <w:rsid w:val="009E4D30"/>
    <w:rsid w:val="009E7F9C"/>
    <w:rsid w:val="009F1855"/>
    <w:rsid w:val="009F2822"/>
    <w:rsid w:val="009F2873"/>
    <w:rsid w:val="009F336D"/>
    <w:rsid w:val="009F4412"/>
    <w:rsid w:val="009F55E7"/>
    <w:rsid w:val="009F6B01"/>
    <w:rsid w:val="009F7329"/>
    <w:rsid w:val="009F7A60"/>
    <w:rsid w:val="00A02C01"/>
    <w:rsid w:val="00A04242"/>
    <w:rsid w:val="00A04876"/>
    <w:rsid w:val="00A10437"/>
    <w:rsid w:val="00A11224"/>
    <w:rsid w:val="00A14C9B"/>
    <w:rsid w:val="00A1533E"/>
    <w:rsid w:val="00A16D83"/>
    <w:rsid w:val="00A17628"/>
    <w:rsid w:val="00A20B7A"/>
    <w:rsid w:val="00A20E14"/>
    <w:rsid w:val="00A232E1"/>
    <w:rsid w:val="00A23847"/>
    <w:rsid w:val="00A25262"/>
    <w:rsid w:val="00A258C2"/>
    <w:rsid w:val="00A2705B"/>
    <w:rsid w:val="00A3143A"/>
    <w:rsid w:val="00A316B7"/>
    <w:rsid w:val="00A31AD6"/>
    <w:rsid w:val="00A40CC2"/>
    <w:rsid w:val="00A417D0"/>
    <w:rsid w:val="00A442DD"/>
    <w:rsid w:val="00A44A87"/>
    <w:rsid w:val="00A46ED6"/>
    <w:rsid w:val="00A52C05"/>
    <w:rsid w:val="00A5368D"/>
    <w:rsid w:val="00A53F25"/>
    <w:rsid w:val="00A5472F"/>
    <w:rsid w:val="00A54DD9"/>
    <w:rsid w:val="00A54E85"/>
    <w:rsid w:val="00A54EF1"/>
    <w:rsid w:val="00A62766"/>
    <w:rsid w:val="00A62955"/>
    <w:rsid w:val="00A63EBE"/>
    <w:rsid w:val="00A645C4"/>
    <w:rsid w:val="00A6631E"/>
    <w:rsid w:val="00A6654A"/>
    <w:rsid w:val="00A66FA2"/>
    <w:rsid w:val="00A6774E"/>
    <w:rsid w:val="00A67B0A"/>
    <w:rsid w:val="00A734A2"/>
    <w:rsid w:val="00A74579"/>
    <w:rsid w:val="00A7556B"/>
    <w:rsid w:val="00A75579"/>
    <w:rsid w:val="00A76569"/>
    <w:rsid w:val="00A80A28"/>
    <w:rsid w:val="00A81E31"/>
    <w:rsid w:val="00A82BCE"/>
    <w:rsid w:val="00A83D85"/>
    <w:rsid w:val="00A83FBE"/>
    <w:rsid w:val="00A844DE"/>
    <w:rsid w:val="00A866AD"/>
    <w:rsid w:val="00A87B48"/>
    <w:rsid w:val="00A92FE9"/>
    <w:rsid w:val="00A93239"/>
    <w:rsid w:val="00A97B07"/>
    <w:rsid w:val="00AA06D3"/>
    <w:rsid w:val="00AA13D5"/>
    <w:rsid w:val="00AA1C38"/>
    <w:rsid w:val="00AA2AC3"/>
    <w:rsid w:val="00AA418E"/>
    <w:rsid w:val="00AA4662"/>
    <w:rsid w:val="00AA4975"/>
    <w:rsid w:val="00AA4C12"/>
    <w:rsid w:val="00AA4C2F"/>
    <w:rsid w:val="00AA52A3"/>
    <w:rsid w:val="00AA7FB3"/>
    <w:rsid w:val="00AB05F4"/>
    <w:rsid w:val="00AB0AEC"/>
    <w:rsid w:val="00AB0CF7"/>
    <w:rsid w:val="00AB2430"/>
    <w:rsid w:val="00AB37D8"/>
    <w:rsid w:val="00AC03D5"/>
    <w:rsid w:val="00AC343F"/>
    <w:rsid w:val="00AC5030"/>
    <w:rsid w:val="00AC5A4E"/>
    <w:rsid w:val="00AC6D7E"/>
    <w:rsid w:val="00AC7F05"/>
    <w:rsid w:val="00AD1076"/>
    <w:rsid w:val="00AD333B"/>
    <w:rsid w:val="00AD3562"/>
    <w:rsid w:val="00AD6DE0"/>
    <w:rsid w:val="00AE0540"/>
    <w:rsid w:val="00AE0ECB"/>
    <w:rsid w:val="00AE1214"/>
    <w:rsid w:val="00AE1691"/>
    <w:rsid w:val="00AE64D1"/>
    <w:rsid w:val="00AE7290"/>
    <w:rsid w:val="00AF1D4F"/>
    <w:rsid w:val="00AF3282"/>
    <w:rsid w:val="00AF3344"/>
    <w:rsid w:val="00AF4864"/>
    <w:rsid w:val="00AF4B88"/>
    <w:rsid w:val="00AF66F3"/>
    <w:rsid w:val="00AF79A6"/>
    <w:rsid w:val="00B0423A"/>
    <w:rsid w:val="00B04808"/>
    <w:rsid w:val="00B0531E"/>
    <w:rsid w:val="00B06BB2"/>
    <w:rsid w:val="00B10515"/>
    <w:rsid w:val="00B12B93"/>
    <w:rsid w:val="00B1471B"/>
    <w:rsid w:val="00B154A2"/>
    <w:rsid w:val="00B15BAC"/>
    <w:rsid w:val="00B15CE5"/>
    <w:rsid w:val="00B2095C"/>
    <w:rsid w:val="00B219FE"/>
    <w:rsid w:val="00B223B1"/>
    <w:rsid w:val="00B226FE"/>
    <w:rsid w:val="00B23C64"/>
    <w:rsid w:val="00B23CAD"/>
    <w:rsid w:val="00B240D1"/>
    <w:rsid w:val="00B2469B"/>
    <w:rsid w:val="00B26566"/>
    <w:rsid w:val="00B269DC"/>
    <w:rsid w:val="00B315A5"/>
    <w:rsid w:val="00B318BF"/>
    <w:rsid w:val="00B35D92"/>
    <w:rsid w:val="00B40608"/>
    <w:rsid w:val="00B4236E"/>
    <w:rsid w:val="00B43950"/>
    <w:rsid w:val="00B43D1F"/>
    <w:rsid w:val="00B45C12"/>
    <w:rsid w:val="00B47CD2"/>
    <w:rsid w:val="00B47E75"/>
    <w:rsid w:val="00B501EC"/>
    <w:rsid w:val="00B51B38"/>
    <w:rsid w:val="00B51C1F"/>
    <w:rsid w:val="00B523BD"/>
    <w:rsid w:val="00B539B1"/>
    <w:rsid w:val="00B549EC"/>
    <w:rsid w:val="00B61A80"/>
    <w:rsid w:val="00B64778"/>
    <w:rsid w:val="00B65439"/>
    <w:rsid w:val="00B66145"/>
    <w:rsid w:val="00B669AF"/>
    <w:rsid w:val="00B703A0"/>
    <w:rsid w:val="00B709BD"/>
    <w:rsid w:val="00B70B0E"/>
    <w:rsid w:val="00B71400"/>
    <w:rsid w:val="00B72242"/>
    <w:rsid w:val="00B72821"/>
    <w:rsid w:val="00B751AC"/>
    <w:rsid w:val="00B75421"/>
    <w:rsid w:val="00B76853"/>
    <w:rsid w:val="00B769C7"/>
    <w:rsid w:val="00B8118A"/>
    <w:rsid w:val="00B813FF"/>
    <w:rsid w:val="00B81F88"/>
    <w:rsid w:val="00B84087"/>
    <w:rsid w:val="00B85482"/>
    <w:rsid w:val="00B90E63"/>
    <w:rsid w:val="00B92830"/>
    <w:rsid w:val="00B93EE0"/>
    <w:rsid w:val="00B95E99"/>
    <w:rsid w:val="00B97307"/>
    <w:rsid w:val="00BA2822"/>
    <w:rsid w:val="00BA5142"/>
    <w:rsid w:val="00BA7352"/>
    <w:rsid w:val="00BA7AFC"/>
    <w:rsid w:val="00BB00AE"/>
    <w:rsid w:val="00BB29B6"/>
    <w:rsid w:val="00BB547C"/>
    <w:rsid w:val="00BB73EB"/>
    <w:rsid w:val="00BB7712"/>
    <w:rsid w:val="00BC06F7"/>
    <w:rsid w:val="00BC1BE4"/>
    <w:rsid w:val="00BC36BE"/>
    <w:rsid w:val="00BC4ED3"/>
    <w:rsid w:val="00BC58DD"/>
    <w:rsid w:val="00BC64EF"/>
    <w:rsid w:val="00BC6D52"/>
    <w:rsid w:val="00BD14A4"/>
    <w:rsid w:val="00BD1AB1"/>
    <w:rsid w:val="00BD1DF8"/>
    <w:rsid w:val="00BD33DE"/>
    <w:rsid w:val="00BD6E74"/>
    <w:rsid w:val="00BE079D"/>
    <w:rsid w:val="00BE1171"/>
    <w:rsid w:val="00BE13DA"/>
    <w:rsid w:val="00BE1ECB"/>
    <w:rsid w:val="00BE23E8"/>
    <w:rsid w:val="00BE2A13"/>
    <w:rsid w:val="00BE305C"/>
    <w:rsid w:val="00BE31EC"/>
    <w:rsid w:val="00BE3A05"/>
    <w:rsid w:val="00BE418B"/>
    <w:rsid w:val="00BE58AE"/>
    <w:rsid w:val="00BE5A0C"/>
    <w:rsid w:val="00BE6997"/>
    <w:rsid w:val="00BF061B"/>
    <w:rsid w:val="00BF0A9C"/>
    <w:rsid w:val="00BF0B5B"/>
    <w:rsid w:val="00BF49D9"/>
    <w:rsid w:val="00C00398"/>
    <w:rsid w:val="00C008D5"/>
    <w:rsid w:val="00C00DE4"/>
    <w:rsid w:val="00C01E11"/>
    <w:rsid w:val="00C03931"/>
    <w:rsid w:val="00C04A02"/>
    <w:rsid w:val="00C05015"/>
    <w:rsid w:val="00C05137"/>
    <w:rsid w:val="00C0513C"/>
    <w:rsid w:val="00C0678E"/>
    <w:rsid w:val="00C074AB"/>
    <w:rsid w:val="00C10058"/>
    <w:rsid w:val="00C10F7B"/>
    <w:rsid w:val="00C113E7"/>
    <w:rsid w:val="00C12049"/>
    <w:rsid w:val="00C125B6"/>
    <w:rsid w:val="00C15A0E"/>
    <w:rsid w:val="00C1696F"/>
    <w:rsid w:val="00C204A9"/>
    <w:rsid w:val="00C21BE5"/>
    <w:rsid w:val="00C2269D"/>
    <w:rsid w:val="00C23273"/>
    <w:rsid w:val="00C24648"/>
    <w:rsid w:val="00C2714C"/>
    <w:rsid w:val="00C30DD7"/>
    <w:rsid w:val="00C31AC3"/>
    <w:rsid w:val="00C35A17"/>
    <w:rsid w:val="00C37159"/>
    <w:rsid w:val="00C40251"/>
    <w:rsid w:val="00C41BAB"/>
    <w:rsid w:val="00C42BED"/>
    <w:rsid w:val="00C43153"/>
    <w:rsid w:val="00C4315C"/>
    <w:rsid w:val="00C434A4"/>
    <w:rsid w:val="00C43AB2"/>
    <w:rsid w:val="00C44A48"/>
    <w:rsid w:val="00C45ED6"/>
    <w:rsid w:val="00C461E6"/>
    <w:rsid w:val="00C540ED"/>
    <w:rsid w:val="00C544F4"/>
    <w:rsid w:val="00C5641D"/>
    <w:rsid w:val="00C56E3B"/>
    <w:rsid w:val="00C6042E"/>
    <w:rsid w:val="00C62BDB"/>
    <w:rsid w:val="00C64056"/>
    <w:rsid w:val="00C6522D"/>
    <w:rsid w:val="00C70E5C"/>
    <w:rsid w:val="00C750AB"/>
    <w:rsid w:val="00C76CEF"/>
    <w:rsid w:val="00C80729"/>
    <w:rsid w:val="00C8345D"/>
    <w:rsid w:val="00C83F04"/>
    <w:rsid w:val="00C85726"/>
    <w:rsid w:val="00C87B4E"/>
    <w:rsid w:val="00C90698"/>
    <w:rsid w:val="00C90745"/>
    <w:rsid w:val="00C90A8F"/>
    <w:rsid w:val="00C9205D"/>
    <w:rsid w:val="00C93582"/>
    <w:rsid w:val="00C952B9"/>
    <w:rsid w:val="00CA1896"/>
    <w:rsid w:val="00CA2046"/>
    <w:rsid w:val="00CA43C3"/>
    <w:rsid w:val="00CA69DA"/>
    <w:rsid w:val="00CB19F6"/>
    <w:rsid w:val="00CB2C18"/>
    <w:rsid w:val="00CB756E"/>
    <w:rsid w:val="00CB7CB4"/>
    <w:rsid w:val="00CC0434"/>
    <w:rsid w:val="00CC17D7"/>
    <w:rsid w:val="00CC2B8C"/>
    <w:rsid w:val="00CC2C0C"/>
    <w:rsid w:val="00CC2E9E"/>
    <w:rsid w:val="00CC4F43"/>
    <w:rsid w:val="00CC523A"/>
    <w:rsid w:val="00CC7000"/>
    <w:rsid w:val="00CD0C6C"/>
    <w:rsid w:val="00CD1C88"/>
    <w:rsid w:val="00CD30F3"/>
    <w:rsid w:val="00CE5342"/>
    <w:rsid w:val="00CE6A57"/>
    <w:rsid w:val="00CE73DE"/>
    <w:rsid w:val="00CF061A"/>
    <w:rsid w:val="00CF3449"/>
    <w:rsid w:val="00CF3A9F"/>
    <w:rsid w:val="00CF4277"/>
    <w:rsid w:val="00D00C29"/>
    <w:rsid w:val="00D00FAE"/>
    <w:rsid w:val="00D01BBA"/>
    <w:rsid w:val="00D02AE8"/>
    <w:rsid w:val="00D059E6"/>
    <w:rsid w:val="00D065A6"/>
    <w:rsid w:val="00D06F87"/>
    <w:rsid w:val="00D07BEE"/>
    <w:rsid w:val="00D115AD"/>
    <w:rsid w:val="00D132E9"/>
    <w:rsid w:val="00D150D9"/>
    <w:rsid w:val="00D1541F"/>
    <w:rsid w:val="00D15885"/>
    <w:rsid w:val="00D17EAC"/>
    <w:rsid w:val="00D20358"/>
    <w:rsid w:val="00D21D23"/>
    <w:rsid w:val="00D22597"/>
    <w:rsid w:val="00D23187"/>
    <w:rsid w:val="00D23947"/>
    <w:rsid w:val="00D23AB5"/>
    <w:rsid w:val="00D253A2"/>
    <w:rsid w:val="00D319D9"/>
    <w:rsid w:val="00D319E3"/>
    <w:rsid w:val="00D31A50"/>
    <w:rsid w:val="00D35453"/>
    <w:rsid w:val="00D3589A"/>
    <w:rsid w:val="00D35B58"/>
    <w:rsid w:val="00D36619"/>
    <w:rsid w:val="00D3677E"/>
    <w:rsid w:val="00D36D27"/>
    <w:rsid w:val="00D376E6"/>
    <w:rsid w:val="00D40749"/>
    <w:rsid w:val="00D41005"/>
    <w:rsid w:val="00D44B50"/>
    <w:rsid w:val="00D45E7F"/>
    <w:rsid w:val="00D45EB8"/>
    <w:rsid w:val="00D46512"/>
    <w:rsid w:val="00D4667C"/>
    <w:rsid w:val="00D47258"/>
    <w:rsid w:val="00D52B77"/>
    <w:rsid w:val="00D5466E"/>
    <w:rsid w:val="00D562AA"/>
    <w:rsid w:val="00D56B08"/>
    <w:rsid w:val="00D606C8"/>
    <w:rsid w:val="00D614A7"/>
    <w:rsid w:val="00D61A20"/>
    <w:rsid w:val="00D72751"/>
    <w:rsid w:val="00D73177"/>
    <w:rsid w:val="00D73713"/>
    <w:rsid w:val="00D73871"/>
    <w:rsid w:val="00D74385"/>
    <w:rsid w:val="00D75874"/>
    <w:rsid w:val="00D760F7"/>
    <w:rsid w:val="00D7652C"/>
    <w:rsid w:val="00D76E5A"/>
    <w:rsid w:val="00D77952"/>
    <w:rsid w:val="00D800F7"/>
    <w:rsid w:val="00D814B0"/>
    <w:rsid w:val="00D81AA0"/>
    <w:rsid w:val="00D824BA"/>
    <w:rsid w:val="00D829F7"/>
    <w:rsid w:val="00D83628"/>
    <w:rsid w:val="00D84BE6"/>
    <w:rsid w:val="00D86CE9"/>
    <w:rsid w:val="00D872C4"/>
    <w:rsid w:val="00D877D8"/>
    <w:rsid w:val="00D90A9E"/>
    <w:rsid w:val="00D91184"/>
    <w:rsid w:val="00D91270"/>
    <w:rsid w:val="00D91B06"/>
    <w:rsid w:val="00D91DCA"/>
    <w:rsid w:val="00D92430"/>
    <w:rsid w:val="00D95276"/>
    <w:rsid w:val="00D95EF3"/>
    <w:rsid w:val="00D9740F"/>
    <w:rsid w:val="00D975C0"/>
    <w:rsid w:val="00DA07E2"/>
    <w:rsid w:val="00DA0869"/>
    <w:rsid w:val="00DA16E6"/>
    <w:rsid w:val="00DA197E"/>
    <w:rsid w:val="00DA1FE0"/>
    <w:rsid w:val="00DA29D9"/>
    <w:rsid w:val="00DA3708"/>
    <w:rsid w:val="00DA3F15"/>
    <w:rsid w:val="00DA4C06"/>
    <w:rsid w:val="00DA6A46"/>
    <w:rsid w:val="00DB5F90"/>
    <w:rsid w:val="00DB6CE1"/>
    <w:rsid w:val="00DC0114"/>
    <w:rsid w:val="00DC06E3"/>
    <w:rsid w:val="00DC333A"/>
    <w:rsid w:val="00DC4AA5"/>
    <w:rsid w:val="00DC7480"/>
    <w:rsid w:val="00DD09CC"/>
    <w:rsid w:val="00DD0CFE"/>
    <w:rsid w:val="00DD1F84"/>
    <w:rsid w:val="00DD4298"/>
    <w:rsid w:val="00DD53F3"/>
    <w:rsid w:val="00DD607E"/>
    <w:rsid w:val="00DD6588"/>
    <w:rsid w:val="00DE3F07"/>
    <w:rsid w:val="00DE5C3B"/>
    <w:rsid w:val="00DE7813"/>
    <w:rsid w:val="00DE7F0B"/>
    <w:rsid w:val="00DF1235"/>
    <w:rsid w:val="00DF1587"/>
    <w:rsid w:val="00DF4D98"/>
    <w:rsid w:val="00DF65C5"/>
    <w:rsid w:val="00E00494"/>
    <w:rsid w:val="00E00CB6"/>
    <w:rsid w:val="00E02735"/>
    <w:rsid w:val="00E03D8E"/>
    <w:rsid w:val="00E05596"/>
    <w:rsid w:val="00E07E2B"/>
    <w:rsid w:val="00E15758"/>
    <w:rsid w:val="00E1634D"/>
    <w:rsid w:val="00E16434"/>
    <w:rsid w:val="00E16BDE"/>
    <w:rsid w:val="00E175EB"/>
    <w:rsid w:val="00E17AF9"/>
    <w:rsid w:val="00E17BEB"/>
    <w:rsid w:val="00E21D5A"/>
    <w:rsid w:val="00E263A8"/>
    <w:rsid w:val="00E3294C"/>
    <w:rsid w:val="00E32E69"/>
    <w:rsid w:val="00E34158"/>
    <w:rsid w:val="00E34EEB"/>
    <w:rsid w:val="00E354B9"/>
    <w:rsid w:val="00E3590B"/>
    <w:rsid w:val="00E36283"/>
    <w:rsid w:val="00E37A4A"/>
    <w:rsid w:val="00E37C91"/>
    <w:rsid w:val="00E430C6"/>
    <w:rsid w:val="00E44B46"/>
    <w:rsid w:val="00E454E4"/>
    <w:rsid w:val="00E52076"/>
    <w:rsid w:val="00E52802"/>
    <w:rsid w:val="00E558D1"/>
    <w:rsid w:val="00E56487"/>
    <w:rsid w:val="00E60B8A"/>
    <w:rsid w:val="00E627C5"/>
    <w:rsid w:val="00E62E12"/>
    <w:rsid w:val="00E638FE"/>
    <w:rsid w:val="00E66996"/>
    <w:rsid w:val="00E67805"/>
    <w:rsid w:val="00E67D33"/>
    <w:rsid w:val="00E67D7C"/>
    <w:rsid w:val="00E7032A"/>
    <w:rsid w:val="00E70F09"/>
    <w:rsid w:val="00E70F2F"/>
    <w:rsid w:val="00E7184D"/>
    <w:rsid w:val="00E72E18"/>
    <w:rsid w:val="00E73219"/>
    <w:rsid w:val="00E75014"/>
    <w:rsid w:val="00E761C2"/>
    <w:rsid w:val="00E7646B"/>
    <w:rsid w:val="00E77A01"/>
    <w:rsid w:val="00E81DAA"/>
    <w:rsid w:val="00E82A53"/>
    <w:rsid w:val="00E83FCB"/>
    <w:rsid w:val="00E844E2"/>
    <w:rsid w:val="00E849CA"/>
    <w:rsid w:val="00E858DA"/>
    <w:rsid w:val="00E85E7D"/>
    <w:rsid w:val="00E8601D"/>
    <w:rsid w:val="00E868BF"/>
    <w:rsid w:val="00E8710A"/>
    <w:rsid w:val="00E8750E"/>
    <w:rsid w:val="00E94105"/>
    <w:rsid w:val="00E94A34"/>
    <w:rsid w:val="00E94C75"/>
    <w:rsid w:val="00E97451"/>
    <w:rsid w:val="00E974D4"/>
    <w:rsid w:val="00EA048E"/>
    <w:rsid w:val="00EA0DE5"/>
    <w:rsid w:val="00EA24B3"/>
    <w:rsid w:val="00EA265B"/>
    <w:rsid w:val="00EA2D6D"/>
    <w:rsid w:val="00EA46EE"/>
    <w:rsid w:val="00EA4B5E"/>
    <w:rsid w:val="00EA4E63"/>
    <w:rsid w:val="00EA7498"/>
    <w:rsid w:val="00EB26E6"/>
    <w:rsid w:val="00EB2755"/>
    <w:rsid w:val="00EB3A6E"/>
    <w:rsid w:val="00EB3DD4"/>
    <w:rsid w:val="00EB457D"/>
    <w:rsid w:val="00EB4B5E"/>
    <w:rsid w:val="00EB6131"/>
    <w:rsid w:val="00EB75B4"/>
    <w:rsid w:val="00EC33B0"/>
    <w:rsid w:val="00EC3B28"/>
    <w:rsid w:val="00EC58AB"/>
    <w:rsid w:val="00EC60F1"/>
    <w:rsid w:val="00EC68F1"/>
    <w:rsid w:val="00EC7582"/>
    <w:rsid w:val="00ED0294"/>
    <w:rsid w:val="00ED2481"/>
    <w:rsid w:val="00ED7178"/>
    <w:rsid w:val="00ED7A66"/>
    <w:rsid w:val="00EE094D"/>
    <w:rsid w:val="00EE2886"/>
    <w:rsid w:val="00EE303D"/>
    <w:rsid w:val="00EF0ACF"/>
    <w:rsid w:val="00EF1ED5"/>
    <w:rsid w:val="00EF4C37"/>
    <w:rsid w:val="00F04FBC"/>
    <w:rsid w:val="00F05DAA"/>
    <w:rsid w:val="00F1020B"/>
    <w:rsid w:val="00F106E0"/>
    <w:rsid w:val="00F106ED"/>
    <w:rsid w:val="00F12853"/>
    <w:rsid w:val="00F14737"/>
    <w:rsid w:val="00F14775"/>
    <w:rsid w:val="00F1589F"/>
    <w:rsid w:val="00F15D07"/>
    <w:rsid w:val="00F21968"/>
    <w:rsid w:val="00F22A50"/>
    <w:rsid w:val="00F24AF6"/>
    <w:rsid w:val="00F25260"/>
    <w:rsid w:val="00F25602"/>
    <w:rsid w:val="00F2655D"/>
    <w:rsid w:val="00F315E0"/>
    <w:rsid w:val="00F33688"/>
    <w:rsid w:val="00F348F7"/>
    <w:rsid w:val="00F359D9"/>
    <w:rsid w:val="00F41231"/>
    <w:rsid w:val="00F41920"/>
    <w:rsid w:val="00F4263E"/>
    <w:rsid w:val="00F43362"/>
    <w:rsid w:val="00F45B5F"/>
    <w:rsid w:val="00F46D9E"/>
    <w:rsid w:val="00F47A01"/>
    <w:rsid w:val="00F506D8"/>
    <w:rsid w:val="00F510A9"/>
    <w:rsid w:val="00F51544"/>
    <w:rsid w:val="00F53794"/>
    <w:rsid w:val="00F574F4"/>
    <w:rsid w:val="00F5795D"/>
    <w:rsid w:val="00F57F28"/>
    <w:rsid w:val="00F600A0"/>
    <w:rsid w:val="00F60E7C"/>
    <w:rsid w:val="00F62499"/>
    <w:rsid w:val="00F62E15"/>
    <w:rsid w:val="00F63159"/>
    <w:rsid w:val="00F6455E"/>
    <w:rsid w:val="00F6469B"/>
    <w:rsid w:val="00F65B3F"/>
    <w:rsid w:val="00F6787E"/>
    <w:rsid w:val="00F679E0"/>
    <w:rsid w:val="00F71993"/>
    <w:rsid w:val="00F739DD"/>
    <w:rsid w:val="00F7473F"/>
    <w:rsid w:val="00F76C48"/>
    <w:rsid w:val="00F7700B"/>
    <w:rsid w:val="00F77F17"/>
    <w:rsid w:val="00F800EC"/>
    <w:rsid w:val="00F80484"/>
    <w:rsid w:val="00F8097F"/>
    <w:rsid w:val="00F81D55"/>
    <w:rsid w:val="00F85BAC"/>
    <w:rsid w:val="00F85D7F"/>
    <w:rsid w:val="00F85ED7"/>
    <w:rsid w:val="00F8799A"/>
    <w:rsid w:val="00F87A31"/>
    <w:rsid w:val="00F9393D"/>
    <w:rsid w:val="00F93A93"/>
    <w:rsid w:val="00F93E4D"/>
    <w:rsid w:val="00F948FD"/>
    <w:rsid w:val="00F9521D"/>
    <w:rsid w:val="00F959CC"/>
    <w:rsid w:val="00F97914"/>
    <w:rsid w:val="00FA361A"/>
    <w:rsid w:val="00FA3CE2"/>
    <w:rsid w:val="00FA440F"/>
    <w:rsid w:val="00FA59D7"/>
    <w:rsid w:val="00FA62B5"/>
    <w:rsid w:val="00FA66D7"/>
    <w:rsid w:val="00FB0B14"/>
    <w:rsid w:val="00FB19E7"/>
    <w:rsid w:val="00FB270C"/>
    <w:rsid w:val="00FB3A6A"/>
    <w:rsid w:val="00FB3C27"/>
    <w:rsid w:val="00FB6470"/>
    <w:rsid w:val="00FB6E41"/>
    <w:rsid w:val="00FC40DD"/>
    <w:rsid w:val="00FC4364"/>
    <w:rsid w:val="00FC595D"/>
    <w:rsid w:val="00FD08D8"/>
    <w:rsid w:val="00FD1AA9"/>
    <w:rsid w:val="00FD293F"/>
    <w:rsid w:val="00FD405E"/>
    <w:rsid w:val="00FD40CE"/>
    <w:rsid w:val="00FD44CF"/>
    <w:rsid w:val="00FD74B1"/>
    <w:rsid w:val="00FE0D9C"/>
    <w:rsid w:val="00FE1041"/>
    <w:rsid w:val="00FE1901"/>
    <w:rsid w:val="00FE24F2"/>
    <w:rsid w:val="00FE501C"/>
    <w:rsid w:val="00FE746D"/>
    <w:rsid w:val="00FE7E6E"/>
    <w:rsid w:val="00FF00C7"/>
    <w:rsid w:val="00FF0C98"/>
    <w:rsid w:val="00FF21C9"/>
    <w:rsid w:val="00FF3CE4"/>
    <w:rsid w:val="00FF5793"/>
    <w:rsid w:val="00FF71FD"/>
    <w:rsid w:val="03B0355D"/>
    <w:rsid w:val="04D65E3A"/>
    <w:rsid w:val="05023347"/>
    <w:rsid w:val="0601EA67"/>
    <w:rsid w:val="0724C63B"/>
    <w:rsid w:val="077B30F1"/>
    <w:rsid w:val="08B2D58C"/>
    <w:rsid w:val="0D64318B"/>
    <w:rsid w:val="0DB18E18"/>
    <w:rsid w:val="12C6F3DC"/>
    <w:rsid w:val="135EFE98"/>
    <w:rsid w:val="144B158B"/>
    <w:rsid w:val="17098FEA"/>
    <w:rsid w:val="18F950D7"/>
    <w:rsid w:val="1AF06574"/>
    <w:rsid w:val="1F59710B"/>
    <w:rsid w:val="1F8C4B65"/>
    <w:rsid w:val="1FDECADC"/>
    <w:rsid w:val="21CA691B"/>
    <w:rsid w:val="2672A0C6"/>
    <w:rsid w:val="26E2777A"/>
    <w:rsid w:val="285E97D6"/>
    <w:rsid w:val="2D8EC8E2"/>
    <w:rsid w:val="2F03FE89"/>
    <w:rsid w:val="2FE3914D"/>
    <w:rsid w:val="30093F98"/>
    <w:rsid w:val="30E965B7"/>
    <w:rsid w:val="316C09A0"/>
    <w:rsid w:val="32E3EA22"/>
    <w:rsid w:val="33E5248A"/>
    <w:rsid w:val="35E8B51C"/>
    <w:rsid w:val="3709493B"/>
    <w:rsid w:val="37F6B757"/>
    <w:rsid w:val="3949909D"/>
    <w:rsid w:val="397D7AB1"/>
    <w:rsid w:val="3995F945"/>
    <w:rsid w:val="3A762003"/>
    <w:rsid w:val="3F85DD98"/>
    <w:rsid w:val="4237D16A"/>
    <w:rsid w:val="429AFB5A"/>
    <w:rsid w:val="43D37EAA"/>
    <w:rsid w:val="43F85655"/>
    <w:rsid w:val="450D64C2"/>
    <w:rsid w:val="4585B20E"/>
    <w:rsid w:val="47363E9C"/>
    <w:rsid w:val="4871B3EB"/>
    <w:rsid w:val="491B22BE"/>
    <w:rsid w:val="4AB2EBD9"/>
    <w:rsid w:val="4B0FC44B"/>
    <w:rsid w:val="4C2BA47C"/>
    <w:rsid w:val="4F6FDFDB"/>
    <w:rsid w:val="504D0825"/>
    <w:rsid w:val="5192748E"/>
    <w:rsid w:val="52202232"/>
    <w:rsid w:val="54EE0CE3"/>
    <w:rsid w:val="57507F38"/>
    <w:rsid w:val="5759EA11"/>
    <w:rsid w:val="5A5E23CB"/>
    <w:rsid w:val="5B1A98B2"/>
    <w:rsid w:val="5E872E19"/>
    <w:rsid w:val="5F00D049"/>
    <w:rsid w:val="6084411A"/>
    <w:rsid w:val="60E04C03"/>
    <w:rsid w:val="6444FC55"/>
    <w:rsid w:val="66197866"/>
    <w:rsid w:val="66F2510D"/>
    <w:rsid w:val="671E568D"/>
    <w:rsid w:val="684E068D"/>
    <w:rsid w:val="68897F32"/>
    <w:rsid w:val="6D65AF07"/>
    <w:rsid w:val="71ED6BA0"/>
    <w:rsid w:val="753F7FB6"/>
    <w:rsid w:val="778B33E5"/>
    <w:rsid w:val="77E68EEB"/>
    <w:rsid w:val="79F1E689"/>
    <w:rsid w:val="7A8DD211"/>
    <w:rsid w:val="7B1BE639"/>
    <w:rsid w:val="7C92C1AA"/>
    <w:rsid w:val="7CA12210"/>
    <w:rsid w:val="7D35F8A8"/>
    <w:rsid w:val="7DC751C4"/>
    <w:rsid w:val="7EDC35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767ADC5"/>
  <w15:docId w15:val="{5DA74203-7B62-4CBF-81C9-DC8B34936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7E2B"/>
  </w:style>
  <w:style w:type="paragraph" w:styleId="Heading1">
    <w:name w:val="heading 1"/>
    <w:basedOn w:val="Normal"/>
    <w:link w:val="Heading1Char"/>
    <w:uiPriority w:val="9"/>
    <w:qFormat/>
    <w:rsid w:val="00002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020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20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020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200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020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0200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2004"/>
    <w:rPr>
      <w:rFonts w:ascii="Times New Roman" w:eastAsia="Times New Roman" w:hAnsi="Times New Roman" w:cs="Times New Roman"/>
      <w:b/>
      <w:bCs/>
      <w:sz w:val="20"/>
      <w:szCs w:val="20"/>
    </w:rPr>
  </w:style>
  <w:style w:type="paragraph" w:styleId="NormalWeb">
    <w:name w:val="Normal (Web)"/>
    <w:basedOn w:val="Normal"/>
    <w:uiPriority w:val="99"/>
    <w:unhideWhenUsed/>
    <w:rsid w:val="0000200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2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04"/>
  </w:style>
  <w:style w:type="paragraph" w:styleId="Footer">
    <w:name w:val="footer"/>
    <w:basedOn w:val="Normal"/>
    <w:link w:val="FooterChar"/>
    <w:uiPriority w:val="99"/>
    <w:unhideWhenUsed/>
    <w:rsid w:val="00002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04"/>
  </w:style>
  <w:style w:type="paragraph" w:styleId="TOCHeading">
    <w:name w:val="TOC Heading"/>
    <w:basedOn w:val="Heading1"/>
    <w:next w:val="Normal"/>
    <w:uiPriority w:val="39"/>
    <w:unhideWhenUsed/>
    <w:qFormat/>
    <w:rsid w:val="000020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2004"/>
    <w:pPr>
      <w:spacing w:after="100"/>
    </w:pPr>
  </w:style>
  <w:style w:type="paragraph" w:styleId="TOC2">
    <w:name w:val="toc 2"/>
    <w:basedOn w:val="Normal"/>
    <w:next w:val="Normal"/>
    <w:autoRedefine/>
    <w:uiPriority w:val="39"/>
    <w:unhideWhenUsed/>
    <w:rsid w:val="00002004"/>
    <w:pPr>
      <w:spacing w:after="100"/>
      <w:ind w:left="220"/>
    </w:pPr>
  </w:style>
  <w:style w:type="paragraph" w:styleId="TOC3">
    <w:name w:val="toc 3"/>
    <w:basedOn w:val="Normal"/>
    <w:next w:val="Normal"/>
    <w:autoRedefine/>
    <w:uiPriority w:val="39"/>
    <w:unhideWhenUsed/>
    <w:rsid w:val="00002004"/>
    <w:pPr>
      <w:spacing w:after="100"/>
      <w:ind w:left="440"/>
    </w:pPr>
  </w:style>
  <w:style w:type="character" w:styleId="Hyperlink">
    <w:name w:val="Hyperlink"/>
    <w:basedOn w:val="DefaultParagraphFont"/>
    <w:uiPriority w:val="99"/>
    <w:unhideWhenUsed/>
    <w:rsid w:val="00002004"/>
    <w:rPr>
      <w:color w:val="0563C1" w:themeColor="hyperlink"/>
      <w:u w:val="single"/>
    </w:rPr>
  </w:style>
  <w:style w:type="table" w:styleId="TableGrid">
    <w:name w:val="Table Grid"/>
    <w:basedOn w:val="TableNormal"/>
    <w:uiPriority w:val="3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sonormal0">
    <w:name w:val="msonormal"/>
    <w:basedOn w:val="Normal"/>
    <w:rsid w:val="00E07E2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7E2B"/>
    <w:rPr>
      <w:color w:val="800080"/>
      <w:u w:val="single"/>
    </w:rPr>
  </w:style>
  <w:style w:type="character" w:customStyle="1" w:styleId="UnresolvedMention1">
    <w:name w:val="Unresolved Mention1"/>
    <w:basedOn w:val="DefaultParagraphFont"/>
    <w:uiPriority w:val="99"/>
    <w:semiHidden/>
    <w:unhideWhenUsed/>
    <w:rsid w:val="00E627C5"/>
    <w:rPr>
      <w:color w:val="808080"/>
      <w:shd w:val="clear" w:color="auto" w:fill="E6E6E6"/>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00AC5030"/>
    <w:rPr>
      <w:b/>
      <w:bCs/>
    </w:rPr>
  </w:style>
  <w:style w:type="character" w:styleId="Emphasis">
    <w:name w:val="Emphasis"/>
    <w:basedOn w:val="DefaultParagraphFont"/>
    <w:uiPriority w:val="20"/>
    <w:qFormat/>
    <w:rsid w:val="00AC5030"/>
    <w:rPr>
      <w:i/>
      <w:iCs/>
    </w:rPr>
  </w:style>
  <w:style w:type="paragraph" w:styleId="Caption">
    <w:name w:val="caption"/>
    <w:basedOn w:val="Normal"/>
    <w:next w:val="Normal"/>
    <w:uiPriority w:val="35"/>
    <w:unhideWhenUsed/>
    <w:qFormat/>
    <w:rsid w:val="001213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4E2"/>
    <w:pPr>
      <w:spacing w:after="0" w:line="480" w:lineRule="auto"/>
    </w:pPr>
  </w:style>
  <w:style w:type="paragraph" w:styleId="BalloonText">
    <w:name w:val="Balloon Text"/>
    <w:basedOn w:val="Normal"/>
    <w:link w:val="BalloonTextChar"/>
    <w:uiPriority w:val="99"/>
    <w:semiHidden/>
    <w:unhideWhenUsed/>
    <w:rsid w:val="00430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A1A"/>
    <w:rPr>
      <w:rFonts w:ascii="Tahoma" w:hAnsi="Tahoma" w:cs="Tahoma"/>
      <w:sz w:val="16"/>
      <w:szCs w:val="16"/>
    </w:rPr>
  </w:style>
  <w:style w:type="table" w:customStyle="1" w:styleId="GridTable1Light-Accent11">
    <w:name w:val="Grid Table 1 Light - Accent 11"/>
    <w:basedOn w:val="TableNormal"/>
    <w:uiPriority w:val="46"/>
    <w:rsid w:val="00EE2886"/>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6Colorful-Accent11">
    <w:name w:val="List Table 6 Colorful - Accent 11"/>
    <w:basedOn w:val="TableNormal"/>
    <w:uiPriority w:val="51"/>
    <w:rsid w:val="00EE2886"/>
    <w:pPr>
      <w:spacing w:after="0" w:line="240" w:lineRule="auto"/>
    </w:pPr>
    <w:rPr>
      <w:color w:val="2F5496" w:themeColor="accent1" w:themeShade="BF"/>
    </w:rPr>
    <w:tblPr>
      <w:tblStyleRowBandSize w:val="1"/>
      <w:tblStyleColBandSize w:val="1"/>
      <w:tblInd w:w="0" w:type="dxa"/>
      <w:tblBorders>
        <w:top w:val="single" w:sz="4" w:space="0" w:color="4472C4" w:themeColor="accent1"/>
        <w:bottom w:val="single" w:sz="4" w:space="0" w:color="4472C4" w:themeColor="accent1"/>
      </w:tblBorders>
      <w:tblCellMar>
        <w:top w:w="0" w:type="dxa"/>
        <w:left w:w="108" w:type="dxa"/>
        <w:bottom w:w="0" w:type="dxa"/>
        <w:right w:w="108" w:type="dxa"/>
      </w:tblCellMar>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680AE6"/>
    <w:pPr>
      <w:spacing w:after="0" w:line="240" w:lineRule="auto"/>
    </w:pPr>
  </w:style>
  <w:style w:type="paragraph" w:styleId="NoSpacing">
    <w:name w:val="No Spacing"/>
    <w:uiPriority w:val="1"/>
    <w:qFormat/>
    <w:rsid w:val="00485B65"/>
    <w:pPr>
      <w:spacing w:after="0" w:line="240" w:lineRule="auto"/>
    </w:pPr>
  </w:style>
  <w:style w:type="character" w:customStyle="1" w:styleId="UnresolvedMention2">
    <w:name w:val="Unresolved Mention2"/>
    <w:basedOn w:val="DefaultParagraphFont"/>
    <w:uiPriority w:val="99"/>
    <w:semiHidden/>
    <w:unhideWhenUsed/>
    <w:rsid w:val="00094860"/>
    <w:rPr>
      <w:color w:val="808080"/>
      <w:shd w:val="clear" w:color="auto" w:fill="E6E6E6"/>
    </w:rPr>
  </w:style>
  <w:style w:type="character" w:customStyle="1" w:styleId="blob-code-inner">
    <w:name w:val="blob-code-inner"/>
    <w:basedOn w:val="DefaultParagraphFont"/>
    <w:rsid w:val="001878A7"/>
  </w:style>
  <w:style w:type="character" w:styleId="CommentReference">
    <w:name w:val="annotation reference"/>
    <w:basedOn w:val="DefaultParagraphFont"/>
    <w:uiPriority w:val="99"/>
    <w:semiHidden/>
    <w:unhideWhenUsed/>
    <w:rsid w:val="0077069A"/>
    <w:rPr>
      <w:sz w:val="18"/>
      <w:szCs w:val="18"/>
    </w:rPr>
  </w:style>
  <w:style w:type="paragraph" w:styleId="CommentText">
    <w:name w:val="annotation text"/>
    <w:basedOn w:val="Normal"/>
    <w:link w:val="CommentTextChar"/>
    <w:uiPriority w:val="99"/>
    <w:semiHidden/>
    <w:unhideWhenUsed/>
    <w:rsid w:val="0077069A"/>
    <w:pPr>
      <w:spacing w:line="240" w:lineRule="auto"/>
    </w:pPr>
    <w:rPr>
      <w:sz w:val="24"/>
      <w:szCs w:val="24"/>
    </w:rPr>
  </w:style>
  <w:style w:type="character" w:customStyle="1" w:styleId="CommentTextChar">
    <w:name w:val="Comment Text Char"/>
    <w:basedOn w:val="DefaultParagraphFont"/>
    <w:link w:val="CommentText"/>
    <w:uiPriority w:val="99"/>
    <w:semiHidden/>
    <w:rsid w:val="0077069A"/>
    <w:rPr>
      <w:sz w:val="24"/>
      <w:szCs w:val="24"/>
    </w:rPr>
  </w:style>
  <w:style w:type="paragraph" w:styleId="CommentSubject">
    <w:name w:val="annotation subject"/>
    <w:basedOn w:val="CommentText"/>
    <w:next w:val="CommentText"/>
    <w:link w:val="CommentSubjectChar"/>
    <w:uiPriority w:val="99"/>
    <w:semiHidden/>
    <w:unhideWhenUsed/>
    <w:rsid w:val="0077069A"/>
    <w:rPr>
      <w:b/>
      <w:bCs/>
      <w:sz w:val="20"/>
      <w:szCs w:val="20"/>
    </w:rPr>
  </w:style>
  <w:style w:type="character" w:customStyle="1" w:styleId="CommentSubjectChar">
    <w:name w:val="Comment Subject Char"/>
    <w:basedOn w:val="CommentTextChar"/>
    <w:link w:val="CommentSubject"/>
    <w:uiPriority w:val="99"/>
    <w:semiHidden/>
    <w:rsid w:val="0077069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89566">
      <w:bodyDiv w:val="1"/>
      <w:marLeft w:val="0"/>
      <w:marRight w:val="0"/>
      <w:marTop w:val="0"/>
      <w:marBottom w:val="0"/>
      <w:divBdr>
        <w:top w:val="none" w:sz="0" w:space="0" w:color="auto"/>
        <w:left w:val="none" w:sz="0" w:space="0" w:color="auto"/>
        <w:bottom w:val="none" w:sz="0" w:space="0" w:color="auto"/>
        <w:right w:val="none" w:sz="0" w:space="0" w:color="auto"/>
      </w:divBdr>
    </w:div>
    <w:div w:id="28380085">
      <w:bodyDiv w:val="1"/>
      <w:marLeft w:val="0"/>
      <w:marRight w:val="0"/>
      <w:marTop w:val="0"/>
      <w:marBottom w:val="0"/>
      <w:divBdr>
        <w:top w:val="none" w:sz="0" w:space="0" w:color="auto"/>
        <w:left w:val="none" w:sz="0" w:space="0" w:color="auto"/>
        <w:bottom w:val="none" w:sz="0" w:space="0" w:color="auto"/>
        <w:right w:val="none" w:sz="0" w:space="0" w:color="auto"/>
      </w:divBdr>
    </w:div>
    <w:div w:id="39135279">
      <w:bodyDiv w:val="1"/>
      <w:marLeft w:val="0"/>
      <w:marRight w:val="0"/>
      <w:marTop w:val="0"/>
      <w:marBottom w:val="0"/>
      <w:divBdr>
        <w:top w:val="none" w:sz="0" w:space="0" w:color="auto"/>
        <w:left w:val="none" w:sz="0" w:space="0" w:color="auto"/>
        <w:bottom w:val="none" w:sz="0" w:space="0" w:color="auto"/>
        <w:right w:val="none" w:sz="0" w:space="0" w:color="auto"/>
      </w:divBdr>
      <w:divsChild>
        <w:div w:id="49041887">
          <w:marLeft w:val="0"/>
          <w:marRight w:val="0"/>
          <w:marTop w:val="0"/>
          <w:marBottom w:val="0"/>
          <w:divBdr>
            <w:top w:val="none" w:sz="0" w:space="0" w:color="auto"/>
            <w:left w:val="none" w:sz="0" w:space="0" w:color="auto"/>
            <w:bottom w:val="none" w:sz="0" w:space="0" w:color="auto"/>
            <w:right w:val="none" w:sz="0" w:space="0" w:color="auto"/>
          </w:divBdr>
          <w:divsChild>
            <w:div w:id="1942184036">
              <w:marLeft w:val="0"/>
              <w:marRight w:val="0"/>
              <w:marTop w:val="0"/>
              <w:marBottom w:val="0"/>
              <w:divBdr>
                <w:top w:val="none" w:sz="0" w:space="0" w:color="auto"/>
                <w:left w:val="none" w:sz="0" w:space="0" w:color="auto"/>
                <w:bottom w:val="none" w:sz="0" w:space="0" w:color="auto"/>
                <w:right w:val="none" w:sz="0" w:space="0" w:color="auto"/>
              </w:divBdr>
              <w:divsChild>
                <w:div w:id="125053314">
                  <w:marLeft w:val="0"/>
                  <w:marRight w:val="0"/>
                  <w:marTop w:val="0"/>
                  <w:marBottom w:val="0"/>
                  <w:divBdr>
                    <w:top w:val="none" w:sz="0" w:space="0" w:color="auto"/>
                    <w:left w:val="none" w:sz="0" w:space="0" w:color="auto"/>
                    <w:bottom w:val="none" w:sz="0" w:space="0" w:color="auto"/>
                    <w:right w:val="none" w:sz="0" w:space="0" w:color="auto"/>
                  </w:divBdr>
                  <w:divsChild>
                    <w:div w:id="1440754104">
                      <w:marLeft w:val="0"/>
                      <w:marRight w:val="0"/>
                      <w:marTop w:val="0"/>
                      <w:marBottom w:val="0"/>
                      <w:divBdr>
                        <w:top w:val="none" w:sz="0" w:space="0" w:color="auto"/>
                        <w:left w:val="none" w:sz="0" w:space="0" w:color="auto"/>
                        <w:bottom w:val="none" w:sz="0" w:space="0" w:color="auto"/>
                        <w:right w:val="none" w:sz="0" w:space="0" w:color="auto"/>
                      </w:divBdr>
                      <w:divsChild>
                        <w:div w:id="1778599056">
                          <w:marLeft w:val="0"/>
                          <w:marRight w:val="0"/>
                          <w:marTop w:val="0"/>
                          <w:marBottom w:val="0"/>
                          <w:divBdr>
                            <w:top w:val="none" w:sz="0" w:space="0" w:color="auto"/>
                            <w:left w:val="none" w:sz="0" w:space="0" w:color="auto"/>
                            <w:bottom w:val="none" w:sz="0" w:space="0" w:color="auto"/>
                            <w:right w:val="none" w:sz="0" w:space="0" w:color="auto"/>
                          </w:divBdr>
                          <w:divsChild>
                            <w:div w:id="1380083765">
                              <w:marLeft w:val="0"/>
                              <w:marRight w:val="0"/>
                              <w:marTop w:val="240"/>
                              <w:marBottom w:val="240"/>
                              <w:divBdr>
                                <w:top w:val="single" w:sz="6" w:space="0" w:color="DDDDDD"/>
                                <w:left w:val="single" w:sz="6" w:space="0" w:color="DDDDDD"/>
                                <w:bottom w:val="single" w:sz="6" w:space="0" w:color="DDDDDD"/>
                                <w:right w:val="single" w:sz="6" w:space="0" w:color="DDDDDD"/>
                              </w:divBdr>
                              <w:divsChild>
                                <w:div w:id="270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0197">
      <w:bodyDiv w:val="1"/>
      <w:marLeft w:val="0"/>
      <w:marRight w:val="0"/>
      <w:marTop w:val="0"/>
      <w:marBottom w:val="0"/>
      <w:divBdr>
        <w:top w:val="none" w:sz="0" w:space="0" w:color="auto"/>
        <w:left w:val="none" w:sz="0" w:space="0" w:color="auto"/>
        <w:bottom w:val="none" w:sz="0" w:space="0" w:color="auto"/>
        <w:right w:val="none" w:sz="0" w:space="0" w:color="auto"/>
      </w:divBdr>
    </w:div>
    <w:div w:id="59717806">
      <w:bodyDiv w:val="1"/>
      <w:marLeft w:val="0"/>
      <w:marRight w:val="0"/>
      <w:marTop w:val="0"/>
      <w:marBottom w:val="0"/>
      <w:divBdr>
        <w:top w:val="none" w:sz="0" w:space="0" w:color="auto"/>
        <w:left w:val="none" w:sz="0" w:space="0" w:color="auto"/>
        <w:bottom w:val="none" w:sz="0" w:space="0" w:color="auto"/>
        <w:right w:val="none" w:sz="0" w:space="0" w:color="auto"/>
      </w:divBdr>
    </w:div>
    <w:div w:id="65153284">
      <w:bodyDiv w:val="1"/>
      <w:marLeft w:val="0"/>
      <w:marRight w:val="0"/>
      <w:marTop w:val="0"/>
      <w:marBottom w:val="0"/>
      <w:divBdr>
        <w:top w:val="none" w:sz="0" w:space="0" w:color="auto"/>
        <w:left w:val="none" w:sz="0" w:space="0" w:color="auto"/>
        <w:bottom w:val="none" w:sz="0" w:space="0" w:color="auto"/>
        <w:right w:val="none" w:sz="0" w:space="0" w:color="auto"/>
      </w:divBdr>
    </w:div>
    <w:div w:id="65566950">
      <w:bodyDiv w:val="1"/>
      <w:marLeft w:val="0"/>
      <w:marRight w:val="0"/>
      <w:marTop w:val="0"/>
      <w:marBottom w:val="0"/>
      <w:divBdr>
        <w:top w:val="none" w:sz="0" w:space="0" w:color="auto"/>
        <w:left w:val="none" w:sz="0" w:space="0" w:color="auto"/>
        <w:bottom w:val="none" w:sz="0" w:space="0" w:color="auto"/>
        <w:right w:val="none" w:sz="0" w:space="0" w:color="auto"/>
      </w:divBdr>
    </w:div>
    <w:div w:id="68581748">
      <w:bodyDiv w:val="1"/>
      <w:marLeft w:val="0"/>
      <w:marRight w:val="0"/>
      <w:marTop w:val="0"/>
      <w:marBottom w:val="0"/>
      <w:divBdr>
        <w:top w:val="none" w:sz="0" w:space="0" w:color="auto"/>
        <w:left w:val="none" w:sz="0" w:space="0" w:color="auto"/>
        <w:bottom w:val="none" w:sz="0" w:space="0" w:color="auto"/>
        <w:right w:val="none" w:sz="0" w:space="0" w:color="auto"/>
      </w:divBdr>
    </w:div>
    <w:div w:id="79524239">
      <w:bodyDiv w:val="1"/>
      <w:marLeft w:val="0"/>
      <w:marRight w:val="0"/>
      <w:marTop w:val="0"/>
      <w:marBottom w:val="0"/>
      <w:divBdr>
        <w:top w:val="none" w:sz="0" w:space="0" w:color="auto"/>
        <w:left w:val="none" w:sz="0" w:space="0" w:color="auto"/>
        <w:bottom w:val="none" w:sz="0" w:space="0" w:color="auto"/>
        <w:right w:val="none" w:sz="0" w:space="0" w:color="auto"/>
      </w:divBdr>
    </w:div>
    <w:div w:id="83453469">
      <w:bodyDiv w:val="1"/>
      <w:marLeft w:val="0"/>
      <w:marRight w:val="0"/>
      <w:marTop w:val="0"/>
      <w:marBottom w:val="0"/>
      <w:divBdr>
        <w:top w:val="none" w:sz="0" w:space="0" w:color="auto"/>
        <w:left w:val="none" w:sz="0" w:space="0" w:color="auto"/>
        <w:bottom w:val="none" w:sz="0" w:space="0" w:color="auto"/>
        <w:right w:val="none" w:sz="0" w:space="0" w:color="auto"/>
      </w:divBdr>
    </w:div>
    <w:div w:id="87315824">
      <w:bodyDiv w:val="1"/>
      <w:marLeft w:val="0"/>
      <w:marRight w:val="0"/>
      <w:marTop w:val="0"/>
      <w:marBottom w:val="0"/>
      <w:divBdr>
        <w:top w:val="none" w:sz="0" w:space="0" w:color="auto"/>
        <w:left w:val="none" w:sz="0" w:space="0" w:color="auto"/>
        <w:bottom w:val="none" w:sz="0" w:space="0" w:color="auto"/>
        <w:right w:val="none" w:sz="0" w:space="0" w:color="auto"/>
      </w:divBdr>
    </w:div>
    <w:div w:id="101457121">
      <w:bodyDiv w:val="1"/>
      <w:marLeft w:val="0"/>
      <w:marRight w:val="0"/>
      <w:marTop w:val="0"/>
      <w:marBottom w:val="0"/>
      <w:divBdr>
        <w:top w:val="none" w:sz="0" w:space="0" w:color="auto"/>
        <w:left w:val="none" w:sz="0" w:space="0" w:color="auto"/>
        <w:bottom w:val="none" w:sz="0" w:space="0" w:color="auto"/>
        <w:right w:val="none" w:sz="0" w:space="0" w:color="auto"/>
      </w:divBdr>
      <w:divsChild>
        <w:div w:id="137190186">
          <w:marLeft w:val="0"/>
          <w:marRight w:val="0"/>
          <w:marTop w:val="0"/>
          <w:marBottom w:val="0"/>
          <w:divBdr>
            <w:top w:val="none" w:sz="0" w:space="0" w:color="auto"/>
            <w:left w:val="none" w:sz="0" w:space="0" w:color="auto"/>
            <w:bottom w:val="none" w:sz="0" w:space="0" w:color="auto"/>
            <w:right w:val="none" w:sz="0" w:space="0" w:color="auto"/>
          </w:divBdr>
          <w:divsChild>
            <w:div w:id="1807773087">
              <w:marLeft w:val="0"/>
              <w:marRight w:val="0"/>
              <w:marTop w:val="0"/>
              <w:marBottom w:val="0"/>
              <w:divBdr>
                <w:top w:val="none" w:sz="0" w:space="0" w:color="auto"/>
                <w:left w:val="none" w:sz="0" w:space="0" w:color="auto"/>
                <w:bottom w:val="none" w:sz="0" w:space="0" w:color="auto"/>
                <w:right w:val="none" w:sz="0" w:space="0" w:color="auto"/>
              </w:divBdr>
              <w:divsChild>
                <w:div w:id="832531403">
                  <w:marLeft w:val="0"/>
                  <w:marRight w:val="0"/>
                  <w:marTop w:val="0"/>
                  <w:marBottom w:val="0"/>
                  <w:divBdr>
                    <w:top w:val="none" w:sz="0" w:space="0" w:color="auto"/>
                    <w:left w:val="none" w:sz="0" w:space="0" w:color="auto"/>
                    <w:bottom w:val="none" w:sz="0" w:space="0" w:color="auto"/>
                    <w:right w:val="none" w:sz="0" w:space="0" w:color="auto"/>
                  </w:divBdr>
                  <w:divsChild>
                    <w:div w:id="782698201">
                      <w:marLeft w:val="0"/>
                      <w:marRight w:val="0"/>
                      <w:marTop w:val="0"/>
                      <w:marBottom w:val="0"/>
                      <w:divBdr>
                        <w:top w:val="none" w:sz="0" w:space="0" w:color="auto"/>
                        <w:left w:val="none" w:sz="0" w:space="0" w:color="auto"/>
                        <w:bottom w:val="none" w:sz="0" w:space="0" w:color="auto"/>
                        <w:right w:val="none" w:sz="0" w:space="0" w:color="auto"/>
                      </w:divBdr>
                      <w:divsChild>
                        <w:div w:id="727067819">
                          <w:marLeft w:val="0"/>
                          <w:marRight w:val="0"/>
                          <w:marTop w:val="0"/>
                          <w:marBottom w:val="0"/>
                          <w:divBdr>
                            <w:top w:val="none" w:sz="0" w:space="0" w:color="auto"/>
                            <w:left w:val="none" w:sz="0" w:space="0" w:color="auto"/>
                            <w:bottom w:val="none" w:sz="0" w:space="0" w:color="auto"/>
                            <w:right w:val="none" w:sz="0" w:space="0" w:color="auto"/>
                          </w:divBdr>
                          <w:divsChild>
                            <w:div w:id="2041933306">
                              <w:marLeft w:val="0"/>
                              <w:marRight w:val="0"/>
                              <w:marTop w:val="240"/>
                              <w:marBottom w:val="240"/>
                              <w:divBdr>
                                <w:top w:val="single" w:sz="6" w:space="0" w:color="DDDDDD"/>
                                <w:left w:val="single" w:sz="6" w:space="0" w:color="DDDDDD"/>
                                <w:bottom w:val="single" w:sz="6" w:space="0" w:color="DDDDDD"/>
                                <w:right w:val="single" w:sz="6" w:space="0" w:color="DDDDDD"/>
                              </w:divBdr>
                              <w:divsChild>
                                <w:div w:id="17735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7141924">
      <w:bodyDiv w:val="1"/>
      <w:marLeft w:val="0"/>
      <w:marRight w:val="0"/>
      <w:marTop w:val="0"/>
      <w:marBottom w:val="0"/>
      <w:divBdr>
        <w:top w:val="none" w:sz="0" w:space="0" w:color="auto"/>
        <w:left w:val="none" w:sz="0" w:space="0" w:color="auto"/>
        <w:bottom w:val="none" w:sz="0" w:space="0" w:color="auto"/>
        <w:right w:val="none" w:sz="0" w:space="0" w:color="auto"/>
      </w:divBdr>
    </w:div>
    <w:div w:id="120004600">
      <w:bodyDiv w:val="1"/>
      <w:marLeft w:val="0"/>
      <w:marRight w:val="0"/>
      <w:marTop w:val="0"/>
      <w:marBottom w:val="0"/>
      <w:divBdr>
        <w:top w:val="none" w:sz="0" w:space="0" w:color="auto"/>
        <w:left w:val="none" w:sz="0" w:space="0" w:color="auto"/>
        <w:bottom w:val="none" w:sz="0" w:space="0" w:color="auto"/>
        <w:right w:val="none" w:sz="0" w:space="0" w:color="auto"/>
      </w:divBdr>
    </w:div>
    <w:div w:id="133639514">
      <w:bodyDiv w:val="1"/>
      <w:marLeft w:val="0"/>
      <w:marRight w:val="0"/>
      <w:marTop w:val="0"/>
      <w:marBottom w:val="0"/>
      <w:divBdr>
        <w:top w:val="none" w:sz="0" w:space="0" w:color="auto"/>
        <w:left w:val="none" w:sz="0" w:space="0" w:color="auto"/>
        <w:bottom w:val="none" w:sz="0" w:space="0" w:color="auto"/>
        <w:right w:val="none" w:sz="0" w:space="0" w:color="auto"/>
      </w:divBdr>
    </w:div>
    <w:div w:id="137460380">
      <w:bodyDiv w:val="1"/>
      <w:marLeft w:val="0"/>
      <w:marRight w:val="0"/>
      <w:marTop w:val="0"/>
      <w:marBottom w:val="0"/>
      <w:divBdr>
        <w:top w:val="none" w:sz="0" w:space="0" w:color="auto"/>
        <w:left w:val="none" w:sz="0" w:space="0" w:color="auto"/>
        <w:bottom w:val="none" w:sz="0" w:space="0" w:color="auto"/>
        <w:right w:val="none" w:sz="0" w:space="0" w:color="auto"/>
      </w:divBdr>
    </w:div>
    <w:div w:id="190457872">
      <w:bodyDiv w:val="1"/>
      <w:marLeft w:val="0"/>
      <w:marRight w:val="0"/>
      <w:marTop w:val="0"/>
      <w:marBottom w:val="0"/>
      <w:divBdr>
        <w:top w:val="none" w:sz="0" w:space="0" w:color="auto"/>
        <w:left w:val="none" w:sz="0" w:space="0" w:color="auto"/>
        <w:bottom w:val="none" w:sz="0" w:space="0" w:color="auto"/>
        <w:right w:val="none" w:sz="0" w:space="0" w:color="auto"/>
      </w:divBdr>
    </w:div>
    <w:div w:id="191266647">
      <w:bodyDiv w:val="1"/>
      <w:marLeft w:val="0"/>
      <w:marRight w:val="0"/>
      <w:marTop w:val="0"/>
      <w:marBottom w:val="0"/>
      <w:divBdr>
        <w:top w:val="none" w:sz="0" w:space="0" w:color="auto"/>
        <w:left w:val="none" w:sz="0" w:space="0" w:color="auto"/>
        <w:bottom w:val="none" w:sz="0" w:space="0" w:color="auto"/>
        <w:right w:val="none" w:sz="0" w:space="0" w:color="auto"/>
      </w:divBdr>
    </w:div>
    <w:div w:id="203055678">
      <w:bodyDiv w:val="1"/>
      <w:marLeft w:val="0"/>
      <w:marRight w:val="0"/>
      <w:marTop w:val="0"/>
      <w:marBottom w:val="0"/>
      <w:divBdr>
        <w:top w:val="none" w:sz="0" w:space="0" w:color="auto"/>
        <w:left w:val="none" w:sz="0" w:space="0" w:color="auto"/>
        <w:bottom w:val="none" w:sz="0" w:space="0" w:color="auto"/>
        <w:right w:val="none" w:sz="0" w:space="0" w:color="auto"/>
      </w:divBdr>
    </w:div>
    <w:div w:id="225995234">
      <w:bodyDiv w:val="1"/>
      <w:marLeft w:val="0"/>
      <w:marRight w:val="0"/>
      <w:marTop w:val="0"/>
      <w:marBottom w:val="0"/>
      <w:divBdr>
        <w:top w:val="none" w:sz="0" w:space="0" w:color="auto"/>
        <w:left w:val="none" w:sz="0" w:space="0" w:color="auto"/>
        <w:bottom w:val="none" w:sz="0" w:space="0" w:color="auto"/>
        <w:right w:val="none" w:sz="0" w:space="0" w:color="auto"/>
      </w:divBdr>
    </w:div>
    <w:div w:id="262688293">
      <w:bodyDiv w:val="1"/>
      <w:marLeft w:val="0"/>
      <w:marRight w:val="0"/>
      <w:marTop w:val="0"/>
      <w:marBottom w:val="0"/>
      <w:divBdr>
        <w:top w:val="none" w:sz="0" w:space="0" w:color="auto"/>
        <w:left w:val="none" w:sz="0" w:space="0" w:color="auto"/>
        <w:bottom w:val="none" w:sz="0" w:space="0" w:color="auto"/>
        <w:right w:val="none" w:sz="0" w:space="0" w:color="auto"/>
      </w:divBdr>
      <w:divsChild>
        <w:div w:id="78790310">
          <w:marLeft w:val="0"/>
          <w:marRight w:val="0"/>
          <w:marTop w:val="0"/>
          <w:marBottom w:val="0"/>
          <w:divBdr>
            <w:top w:val="none" w:sz="0" w:space="0" w:color="auto"/>
            <w:left w:val="none" w:sz="0" w:space="0" w:color="auto"/>
            <w:bottom w:val="none" w:sz="0" w:space="0" w:color="auto"/>
            <w:right w:val="none" w:sz="0" w:space="0" w:color="auto"/>
          </w:divBdr>
          <w:divsChild>
            <w:div w:id="924260781">
              <w:marLeft w:val="0"/>
              <w:marRight w:val="0"/>
              <w:marTop w:val="0"/>
              <w:marBottom w:val="0"/>
              <w:divBdr>
                <w:top w:val="none" w:sz="0" w:space="0" w:color="auto"/>
                <w:left w:val="none" w:sz="0" w:space="0" w:color="auto"/>
                <w:bottom w:val="none" w:sz="0" w:space="0" w:color="auto"/>
                <w:right w:val="none" w:sz="0" w:space="0" w:color="auto"/>
              </w:divBdr>
              <w:divsChild>
                <w:div w:id="1169715700">
                  <w:marLeft w:val="0"/>
                  <w:marRight w:val="0"/>
                  <w:marTop w:val="0"/>
                  <w:marBottom w:val="0"/>
                  <w:divBdr>
                    <w:top w:val="none" w:sz="0" w:space="0" w:color="auto"/>
                    <w:left w:val="none" w:sz="0" w:space="0" w:color="auto"/>
                    <w:bottom w:val="none" w:sz="0" w:space="0" w:color="auto"/>
                    <w:right w:val="none" w:sz="0" w:space="0" w:color="auto"/>
                  </w:divBdr>
                  <w:divsChild>
                    <w:div w:id="732966123">
                      <w:marLeft w:val="0"/>
                      <w:marRight w:val="0"/>
                      <w:marTop w:val="0"/>
                      <w:marBottom w:val="0"/>
                      <w:divBdr>
                        <w:top w:val="none" w:sz="0" w:space="0" w:color="auto"/>
                        <w:left w:val="none" w:sz="0" w:space="0" w:color="auto"/>
                        <w:bottom w:val="none" w:sz="0" w:space="0" w:color="auto"/>
                        <w:right w:val="none" w:sz="0" w:space="0" w:color="auto"/>
                      </w:divBdr>
                      <w:divsChild>
                        <w:div w:id="1716074901">
                          <w:marLeft w:val="0"/>
                          <w:marRight w:val="0"/>
                          <w:marTop w:val="0"/>
                          <w:marBottom w:val="0"/>
                          <w:divBdr>
                            <w:top w:val="none" w:sz="0" w:space="0" w:color="auto"/>
                            <w:left w:val="none" w:sz="0" w:space="0" w:color="auto"/>
                            <w:bottom w:val="none" w:sz="0" w:space="0" w:color="auto"/>
                            <w:right w:val="none" w:sz="0" w:space="0" w:color="auto"/>
                          </w:divBdr>
                          <w:divsChild>
                            <w:div w:id="796876292">
                              <w:marLeft w:val="0"/>
                              <w:marRight w:val="0"/>
                              <w:marTop w:val="240"/>
                              <w:marBottom w:val="240"/>
                              <w:divBdr>
                                <w:top w:val="single" w:sz="6" w:space="0" w:color="DDDDDD"/>
                                <w:left w:val="single" w:sz="6" w:space="0" w:color="DDDDDD"/>
                                <w:bottom w:val="single" w:sz="6" w:space="0" w:color="DDDDDD"/>
                                <w:right w:val="single" w:sz="6" w:space="0" w:color="DDDDDD"/>
                              </w:divBdr>
                              <w:divsChild>
                                <w:div w:id="16651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102926">
      <w:bodyDiv w:val="1"/>
      <w:marLeft w:val="0"/>
      <w:marRight w:val="0"/>
      <w:marTop w:val="0"/>
      <w:marBottom w:val="0"/>
      <w:divBdr>
        <w:top w:val="none" w:sz="0" w:space="0" w:color="auto"/>
        <w:left w:val="none" w:sz="0" w:space="0" w:color="auto"/>
        <w:bottom w:val="none" w:sz="0" w:space="0" w:color="auto"/>
        <w:right w:val="none" w:sz="0" w:space="0" w:color="auto"/>
      </w:divBdr>
    </w:div>
    <w:div w:id="356350570">
      <w:bodyDiv w:val="1"/>
      <w:marLeft w:val="0"/>
      <w:marRight w:val="0"/>
      <w:marTop w:val="0"/>
      <w:marBottom w:val="0"/>
      <w:divBdr>
        <w:top w:val="none" w:sz="0" w:space="0" w:color="auto"/>
        <w:left w:val="none" w:sz="0" w:space="0" w:color="auto"/>
        <w:bottom w:val="none" w:sz="0" w:space="0" w:color="auto"/>
        <w:right w:val="none" w:sz="0" w:space="0" w:color="auto"/>
      </w:divBdr>
    </w:div>
    <w:div w:id="394858243">
      <w:bodyDiv w:val="1"/>
      <w:marLeft w:val="0"/>
      <w:marRight w:val="0"/>
      <w:marTop w:val="0"/>
      <w:marBottom w:val="0"/>
      <w:divBdr>
        <w:top w:val="none" w:sz="0" w:space="0" w:color="auto"/>
        <w:left w:val="none" w:sz="0" w:space="0" w:color="auto"/>
        <w:bottom w:val="none" w:sz="0" w:space="0" w:color="auto"/>
        <w:right w:val="none" w:sz="0" w:space="0" w:color="auto"/>
      </w:divBdr>
    </w:div>
    <w:div w:id="403650295">
      <w:bodyDiv w:val="1"/>
      <w:marLeft w:val="0"/>
      <w:marRight w:val="0"/>
      <w:marTop w:val="0"/>
      <w:marBottom w:val="0"/>
      <w:divBdr>
        <w:top w:val="none" w:sz="0" w:space="0" w:color="auto"/>
        <w:left w:val="none" w:sz="0" w:space="0" w:color="auto"/>
        <w:bottom w:val="none" w:sz="0" w:space="0" w:color="auto"/>
        <w:right w:val="none" w:sz="0" w:space="0" w:color="auto"/>
      </w:divBdr>
    </w:div>
    <w:div w:id="426080512">
      <w:bodyDiv w:val="1"/>
      <w:marLeft w:val="0"/>
      <w:marRight w:val="0"/>
      <w:marTop w:val="0"/>
      <w:marBottom w:val="0"/>
      <w:divBdr>
        <w:top w:val="none" w:sz="0" w:space="0" w:color="auto"/>
        <w:left w:val="none" w:sz="0" w:space="0" w:color="auto"/>
        <w:bottom w:val="none" w:sz="0" w:space="0" w:color="auto"/>
        <w:right w:val="none" w:sz="0" w:space="0" w:color="auto"/>
      </w:divBdr>
    </w:div>
    <w:div w:id="461920381">
      <w:bodyDiv w:val="1"/>
      <w:marLeft w:val="0"/>
      <w:marRight w:val="0"/>
      <w:marTop w:val="0"/>
      <w:marBottom w:val="0"/>
      <w:divBdr>
        <w:top w:val="none" w:sz="0" w:space="0" w:color="auto"/>
        <w:left w:val="none" w:sz="0" w:space="0" w:color="auto"/>
        <w:bottom w:val="none" w:sz="0" w:space="0" w:color="auto"/>
        <w:right w:val="none" w:sz="0" w:space="0" w:color="auto"/>
      </w:divBdr>
    </w:div>
    <w:div w:id="467817273">
      <w:bodyDiv w:val="1"/>
      <w:marLeft w:val="0"/>
      <w:marRight w:val="0"/>
      <w:marTop w:val="0"/>
      <w:marBottom w:val="0"/>
      <w:divBdr>
        <w:top w:val="none" w:sz="0" w:space="0" w:color="auto"/>
        <w:left w:val="none" w:sz="0" w:space="0" w:color="auto"/>
        <w:bottom w:val="none" w:sz="0" w:space="0" w:color="auto"/>
        <w:right w:val="none" w:sz="0" w:space="0" w:color="auto"/>
      </w:divBdr>
    </w:div>
    <w:div w:id="499737245">
      <w:bodyDiv w:val="1"/>
      <w:marLeft w:val="0"/>
      <w:marRight w:val="0"/>
      <w:marTop w:val="0"/>
      <w:marBottom w:val="0"/>
      <w:divBdr>
        <w:top w:val="none" w:sz="0" w:space="0" w:color="auto"/>
        <w:left w:val="none" w:sz="0" w:space="0" w:color="auto"/>
        <w:bottom w:val="none" w:sz="0" w:space="0" w:color="auto"/>
        <w:right w:val="none" w:sz="0" w:space="0" w:color="auto"/>
      </w:divBdr>
    </w:div>
    <w:div w:id="503132588">
      <w:bodyDiv w:val="1"/>
      <w:marLeft w:val="0"/>
      <w:marRight w:val="0"/>
      <w:marTop w:val="0"/>
      <w:marBottom w:val="0"/>
      <w:divBdr>
        <w:top w:val="none" w:sz="0" w:space="0" w:color="auto"/>
        <w:left w:val="none" w:sz="0" w:space="0" w:color="auto"/>
        <w:bottom w:val="none" w:sz="0" w:space="0" w:color="auto"/>
        <w:right w:val="none" w:sz="0" w:space="0" w:color="auto"/>
      </w:divBdr>
    </w:div>
    <w:div w:id="506946231">
      <w:bodyDiv w:val="1"/>
      <w:marLeft w:val="0"/>
      <w:marRight w:val="0"/>
      <w:marTop w:val="0"/>
      <w:marBottom w:val="0"/>
      <w:divBdr>
        <w:top w:val="none" w:sz="0" w:space="0" w:color="auto"/>
        <w:left w:val="none" w:sz="0" w:space="0" w:color="auto"/>
        <w:bottom w:val="none" w:sz="0" w:space="0" w:color="auto"/>
        <w:right w:val="none" w:sz="0" w:space="0" w:color="auto"/>
      </w:divBdr>
    </w:div>
    <w:div w:id="515384403">
      <w:bodyDiv w:val="1"/>
      <w:marLeft w:val="0"/>
      <w:marRight w:val="0"/>
      <w:marTop w:val="0"/>
      <w:marBottom w:val="0"/>
      <w:divBdr>
        <w:top w:val="none" w:sz="0" w:space="0" w:color="auto"/>
        <w:left w:val="none" w:sz="0" w:space="0" w:color="auto"/>
        <w:bottom w:val="none" w:sz="0" w:space="0" w:color="auto"/>
        <w:right w:val="none" w:sz="0" w:space="0" w:color="auto"/>
      </w:divBdr>
    </w:div>
    <w:div w:id="535581886">
      <w:bodyDiv w:val="1"/>
      <w:marLeft w:val="0"/>
      <w:marRight w:val="0"/>
      <w:marTop w:val="0"/>
      <w:marBottom w:val="0"/>
      <w:divBdr>
        <w:top w:val="none" w:sz="0" w:space="0" w:color="auto"/>
        <w:left w:val="none" w:sz="0" w:space="0" w:color="auto"/>
        <w:bottom w:val="none" w:sz="0" w:space="0" w:color="auto"/>
        <w:right w:val="none" w:sz="0" w:space="0" w:color="auto"/>
      </w:divBdr>
    </w:div>
    <w:div w:id="601914592">
      <w:bodyDiv w:val="1"/>
      <w:marLeft w:val="0"/>
      <w:marRight w:val="0"/>
      <w:marTop w:val="0"/>
      <w:marBottom w:val="0"/>
      <w:divBdr>
        <w:top w:val="none" w:sz="0" w:space="0" w:color="auto"/>
        <w:left w:val="none" w:sz="0" w:space="0" w:color="auto"/>
        <w:bottom w:val="none" w:sz="0" w:space="0" w:color="auto"/>
        <w:right w:val="none" w:sz="0" w:space="0" w:color="auto"/>
      </w:divBdr>
    </w:div>
    <w:div w:id="603153784">
      <w:bodyDiv w:val="1"/>
      <w:marLeft w:val="0"/>
      <w:marRight w:val="0"/>
      <w:marTop w:val="0"/>
      <w:marBottom w:val="0"/>
      <w:divBdr>
        <w:top w:val="none" w:sz="0" w:space="0" w:color="auto"/>
        <w:left w:val="none" w:sz="0" w:space="0" w:color="auto"/>
        <w:bottom w:val="none" w:sz="0" w:space="0" w:color="auto"/>
        <w:right w:val="none" w:sz="0" w:space="0" w:color="auto"/>
      </w:divBdr>
    </w:div>
    <w:div w:id="606697872">
      <w:bodyDiv w:val="1"/>
      <w:marLeft w:val="0"/>
      <w:marRight w:val="0"/>
      <w:marTop w:val="0"/>
      <w:marBottom w:val="0"/>
      <w:divBdr>
        <w:top w:val="none" w:sz="0" w:space="0" w:color="auto"/>
        <w:left w:val="none" w:sz="0" w:space="0" w:color="auto"/>
        <w:bottom w:val="none" w:sz="0" w:space="0" w:color="auto"/>
        <w:right w:val="none" w:sz="0" w:space="0" w:color="auto"/>
      </w:divBdr>
    </w:div>
    <w:div w:id="619531938">
      <w:bodyDiv w:val="1"/>
      <w:marLeft w:val="0"/>
      <w:marRight w:val="0"/>
      <w:marTop w:val="0"/>
      <w:marBottom w:val="0"/>
      <w:divBdr>
        <w:top w:val="none" w:sz="0" w:space="0" w:color="auto"/>
        <w:left w:val="none" w:sz="0" w:space="0" w:color="auto"/>
        <w:bottom w:val="none" w:sz="0" w:space="0" w:color="auto"/>
        <w:right w:val="none" w:sz="0" w:space="0" w:color="auto"/>
      </w:divBdr>
    </w:div>
    <w:div w:id="619535341">
      <w:bodyDiv w:val="1"/>
      <w:marLeft w:val="0"/>
      <w:marRight w:val="0"/>
      <w:marTop w:val="0"/>
      <w:marBottom w:val="0"/>
      <w:divBdr>
        <w:top w:val="none" w:sz="0" w:space="0" w:color="auto"/>
        <w:left w:val="none" w:sz="0" w:space="0" w:color="auto"/>
        <w:bottom w:val="none" w:sz="0" w:space="0" w:color="auto"/>
        <w:right w:val="none" w:sz="0" w:space="0" w:color="auto"/>
      </w:divBdr>
      <w:divsChild>
        <w:div w:id="1096443972">
          <w:marLeft w:val="0"/>
          <w:marRight w:val="0"/>
          <w:marTop w:val="0"/>
          <w:marBottom w:val="0"/>
          <w:divBdr>
            <w:top w:val="none" w:sz="0" w:space="0" w:color="auto"/>
            <w:left w:val="none" w:sz="0" w:space="0" w:color="auto"/>
            <w:bottom w:val="none" w:sz="0" w:space="0" w:color="auto"/>
            <w:right w:val="none" w:sz="0" w:space="0" w:color="auto"/>
          </w:divBdr>
          <w:divsChild>
            <w:div w:id="1356229241">
              <w:marLeft w:val="0"/>
              <w:marRight w:val="0"/>
              <w:marTop w:val="0"/>
              <w:marBottom w:val="0"/>
              <w:divBdr>
                <w:top w:val="none" w:sz="0" w:space="0" w:color="auto"/>
                <w:left w:val="none" w:sz="0" w:space="0" w:color="auto"/>
                <w:bottom w:val="none" w:sz="0" w:space="0" w:color="auto"/>
                <w:right w:val="none" w:sz="0" w:space="0" w:color="auto"/>
              </w:divBdr>
              <w:divsChild>
                <w:div w:id="1885675204">
                  <w:marLeft w:val="0"/>
                  <w:marRight w:val="0"/>
                  <w:marTop w:val="0"/>
                  <w:marBottom w:val="0"/>
                  <w:divBdr>
                    <w:top w:val="none" w:sz="0" w:space="0" w:color="auto"/>
                    <w:left w:val="none" w:sz="0" w:space="0" w:color="auto"/>
                    <w:bottom w:val="none" w:sz="0" w:space="0" w:color="auto"/>
                    <w:right w:val="none" w:sz="0" w:space="0" w:color="auto"/>
                  </w:divBdr>
                  <w:divsChild>
                    <w:div w:id="277031144">
                      <w:marLeft w:val="0"/>
                      <w:marRight w:val="0"/>
                      <w:marTop w:val="0"/>
                      <w:marBottom w:val="0"/>
                      <w:divBdr>
                        <w:top w:val="none" w:sz="0" w:space="0" w:color="auto"/>
                        <w:left w:val="none" w:sz="0" w:space="0" w:color="auto"/>
                        <w:bottom w:val="none" w:sz="0" w:space="0" w:color="auto"/>
                        <w:right w:val="none" w:sz="0" w:space="0" w:color="auto"/>
                      </w:divBdr>
                      <w:divsChild>
                        <w:div w:id="1723947135">
                          <w:marLeft w:val="0"/>
                          <w:marRight w:val="0"/>
                          <w:marTop w:val="0"/>
                          <w:marBottom w:val="0"/>
                          <w:divBdr>
                            <w:top w:val="none" w:sz="0" w:space="0" w:color="auto"/>
                            <w:left w:val="none" w:sz="0" w:space="0" w:color="auto"/>
                            <w:bottom w:val="none" w:sz="0" w:space="0" w:color="auto"/>
                            <w:right w:val="none" w:sz="0" w:space="0" w:color="auto"/>
                          </w:divBdr>
                          <w:divsChild>
                            <w:div w:id="1922450139">
                              <w:marLeft w:val="0"/>
                              <w:marRight w:val="0"/>
                              <w:marTop w:val="240"/>
                              <w:marBottom w:val="240"/>
                              <w:divBdr>
                                <w:top w:val="single" w:sz="6" w:space="0" w:color="DDDDDD"/>
                                <w:left w:val="single" w:sz="6" w:space="0" w:color="DDDDDD"/>
                                <w:bottom w:val="single" w:sz="6" w:space="0" w:color="DDDDDD"/>
                                <w:right w:val="single" w:sz="6" w:space="0" w:color="DDDDDD"/>
                              </w:divBdr>
                              <w:divsChild>
                                <w:div w:id="16964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448564">
      <w:bodyDiv w:val="1"/>
      <w:marLeft w:val="0"/>
      <w:marRight w:val="0"/>
      <w:marTop w:val="0"/>
      <w:marBottom w:val="0"/>
      <w:divBdr>
        <w:top w:val="none" w:sz="0" w:space="0" w:color="auto"/>
        <w:left w:val="none" w:sz="0" w:space="0" w:color="auto"/>
        <w:bottom w:val="none" w:sz="0" w:space="0" w:color="auto"/>
        <w:right w:val="none" w:sz="0" w:space="0" w:color="auto"/>
      </w:divBdr>
    </w:div>
    <w:div w:id="633829868">
      <w:bodyDiv w:val="1"/>
      <w:marLeft w:val="0"/>
      <w:marRight w:val="0"/>
      <w:marTop w:val="0"/>
      <w:marBottom w:val="0"/>
      <w:divBdr>
        <w:top w:val="none" w:sz="0" w:space="0" w:color="auto"/>
        <w:left w:val="none" w:sz="0" w:space="0" w:color="auto"/>
        <w:bottom w:val="none" w:sz="0" w:space="0" w:color="auto"/>
        <w:right w:val="none" w:sz="0" w:space="0" w:color="auto"/>
      </w:divBdr>
    </w:div>
    <w:div w:id="641664932">
      <w:bodyDiv w:val="1"/>
      <w:marLeft w:val="0"/>
      <w:marRight w:val="0"/>
      <w:marTop w:val="0"/>
      <w:marBottom w:val="0"/>
      <w:divBdr>
        <w:top w:val="none" w:sz="0" w:space="0" w:color="auto"/>
        <w:left w:val="none" w:sz="0" w:space="0" w:color="auto"/>
        <w:bottom w:val="none" w:sz="0" w:space="0" w:color="auto"/>
        <w:right w:val="none" w:sz="0" w:space="0" w:color="auto"/>
      </w:divBdr>
    </w:div>
    <w:div w:id="653991512">
      <w:bodyDiv w:val="1"/>
      <w:marLeft w:val="0"/>
      <w:marRight w:val="0"/>
      <w:marTop w:val="0"/>
      <w:marBottom w:val="0"/>
      <w:divBdr>
        <w:top w:val="none" w:sz="0" w:space="0" w:color="auto"/>
        <w:left w:val="none" w:sz="0" w:space="0" w:color="auto"/>
        <w:bottom w:val="none" w:sz="0" w:space="0" w:color="auto"/>
        <w:right w:val="none" w:sz="0" w:space="0" w:color="auto"/>
      </w:divBdr>
    </w:div>
    <w:div w:id="662398358">
      <w:bodyDiv w:val="1"/>
      <w:marLeft w:val="0"/>
      <w:marRight w:val="0"/>
      <w:marTop w:val="0"/>
      <w:marBottom w:val="0"/>
      <w:divBdr>
        <w:top w:val="none" w:sz="0" w:space="0" w:color="auto"/>
        <w:left w:val="none" w:sz="0" w:space="0" w:color="auto"/>
        <w:bottom w:val="none" w:sz="0" w:space="0" w:color="auto"/>
        <w:right w:val="none" w:sz="0" w:space="0" w:color="auto"/>
      </w:divBdr>
      <w:divsChild>
        <w:div w:id="925579773">
          <w:marLeft w:val="0"/>
          <w:marRight w:val="0"/>
          <w:marTop w:val="0"/>
          <w:marBottom w:val="0"/>
          <w:divBdr>
            <w:top w:val="none" w:sz="0" w:space="0" w:color="auto"/>
            <w:left w:val="none" w:sz="0" w:space="0" w:color="auto"/>
            <w:bottom w:val="none" w:sz="0" w:space="0" w:color="auto"/>
            <w:right w:val="none" w:sz="0" w:space="0" w:color="auto"/>
          </w:divBdr>
          <w:divsChild>
            <w:div w:id="14313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011">
      <w:bodyDiv w:val="1"/>
      <w:marLeft w:val="0"/>
      <w:marRight w:val="0"/>
      <w:marTop w:val="0"/>
      <w:marBottom w:val="0"/>
      <w:divBdr>
        <w:top w:val="none" w:sz="0" w:space="0" w:color="auto"/>
        <w:left w:val="none" w:sz="0" w:space="0" w:color="auto"/>
        <w:bottom w:val="none" w:sz="0" w:space="0" w:color="auto"/>
        <w:right w:val="none" w:sz="0" w:space="0" w:color="auto"/>
      </w:divBdr>
    </w:div>
    <w:div w:id="689985774">
      <w:bodyDiv w:val="1"/>
      <w:marLeft w:val="0"/>
      <w:marRight w:val="0"/>
      <w:marTop w:val="0"/>
      <w:marBottom w:val="0"/>
      <w:divBdr>
        <w:top w:val="none" w:sz="0" w:space="0" w:color="auto"/>
        <w:left w:val="none" w:sz="0" w:space="0" w:color="auto"/>
        <w:bottom w:val="none" w:sz="0" w:space="0" w:color="auto"/>
        <w:right w:val="none" w:sz="0" w:space="0" w:color="auto"/>
      </w:divBdr>
    </w:div>
    <w:div w:id="730806805">
      <w:bodyDiv w:val="1"/>
      <w:marLeft w:val="0"/>
      <w:marRight w:val="0"/>
      <w:marTop w:val="0"/>
      <w:marBottom w:val="0"/>
      <w:divBdr>
        <w:top w:val="none" w:sz="0" w:space="0" w:color="auto"/>
        <w:left w:val="none" w:sz="0" w:space="0" w:color="auto"/>
        <w:bottom w:val="none" w:sz="0" w:space="0" w:color="auto"/>
        <w:right w:val="none" w:sz="0" w:space="0" w:color="auto"/>
      </w:divBdr>
    </w:div>
    <w:div w:id="732310249">
      <w:bodyDiv w:val="1"/>
      <w:marLeft w:val="0"/>
      <w:marRight w:val="0"/>
      <w:marTop w:val="0"/>
      <w:marBottom w:val="0"/>
      <w:divBdr>
        <w:top w:val="none" w:sz="0" w:space="0" w:color="auto"/>
        <w:left w:val="none" w:sz="0" w:space="0" w:color="auto"/>
        <w:bottom w:val="none" w:sz="0" w:space="0" w:color="auto"/>
        <w:right w:val="none" w:sz="0" w:space="0" w:color="auto"/>
      </w:divBdr>
    </w:div>
    <w:div w:id="739131780">
      <w:bodyDiv w:val="1"/>
      <w:marLeft w:val="0"/>
      <w:marRight w:val="0"/>
      <w:marTop w:val="0"/>
      <w:marBottom w:val="0"/>
      <w:divBdr>
        <w:top w:val="none" w:sz="0" w:space="0" w:color="auto"/>
        <w:left w:val="none" w:sz="0" w:space="0" w:color="auto"/>
        <w:bottom w:val="none" w:sz="0" w:space="0" w:color="auto"/>
        <w:right w:val="none" w:sz="0" w:space="0" w:color="auto"/>
      </w:divBdr>
    </w:div>
    <w:div w:id="752317620">
      <w:bodyDiv w:val="1"/>
      <w:marLeft w:val="0"/>
      <w:marRight w:val="0"/>
      <w:marTop w:val="0"/>
      <w:marBottom w:val="0"/>
      <w:divBdr>
        <w:top w:val="none" w:sz="0" w:space="0" w:color="auto"/>
        <w:left w:val="none" w:sz="0" w:space="0" w:color="auto"/>
        <w:bottom w:val="none" w:sz="0" w:space="0" w:color="auto"/>
        <w:right w:val="none" w:sz="0" w:space="0" w:color="auto"/>
      </w:divBdr>
    </w:div>
    <w:div w:id="757022163">
      <w:bodyDiv w:val="1"/>
      <w:marLeft w:val="0"/>
      <w:marRight w:val="0"/>
      <w:marTop w:val="0"/>
      <w:marBottom w:val="0"/>
      <w:divBdr>
        <w:top w:val="none" w:sz="0" w:space="0" w:color="auto"/>
        <w:left w:val="none" w:sz="0" w:space="0" w:color="auto"/>
        <w:bottom w:val="none" w:sz="0" w:space="0" w:color="auto"/>
        <w:right w:val="none" w:sz="0" w:space="0" w:color="auto"/>
      </w:divBdr>
    </w:div>
    <w:div w:id="772091342">
      <w:bodyDiv w:val="1"/>
      <w:marLeft w:val="0"/>
      <w:marRight w:val="0"/>
      <w:marTop w:val="0"/>
      <w:marBottom w:val="0"/>
      <w:divBdr>
        <w:top w:val="none" w:sz="0" w:space="0" w:color="auto"/>
        <w:left w:val="none" w:sz="0" w:space="0" w:color="auto"/>
        <w:bottom w:val="none" w:sz="0" w:space="0" w:color="auto"/>
        <w:right w:val="none" w:sz="0" w:space="0" w:color="auto"/>
      </w:divBdr>
    </w:div>
    <w:div w:id="774327809">
      <w:bodyDiv w:val="1"/>
      <w:marLeft w:val="0"/>
      <w:marRight w:val="0"/>
      <w:marTop w:val="0"/>
      <w:marBottom w:val="0"/>
      <w:divBdr>
        <w:top w:val="none" w:sz="0" w:space="0" w:color="auto"/>
        <w:left w:val="none" w:sz="0" w:space="0" w:color="auto"/>
        <w:bottom w:val="none" w:sz="0" w:space="0" w:color="auto"/>
        <w:right w:val="none" w:sz="0" w:space="0" w:color="auto"/>
      </w:divBdr>
      <w:divsChild>
        <w:div w:id="1472746930">
          <w:marLeft w:val="0"/>
          <w:marRight w:val="0"/>
          <w:marTop w:val="0"/>
          <w:marBottom w:val="0"/>
          <w:divBdr>
            <w:top w:val="none" w:sz="0" w:space="0" w:color="auto"/>
            <w:left w:val="none" w:sz="0" w:space="0" w:color="auto"/>
            <w:bottom w:val="none" w:sz="0" w:space="0" w:color="auto"/>
            <w:right w:val="none" w:sz="0" w:space="0" w:color="auto"/>
          </w:divBdr>
          <w:divsChild>
            <w:div w:id="886528979">
              <w:marLeft w:val="0"/>
              <w:marRight w:val="0"/>
              <w:marTop w:val="0"/>
              <w:marBottom w:val="0"/>
              <w:divBdr>
                <w:top w:val="none" w:sz="0" w:space="0" w:color="auto"/>
                <w:left w:val="none" w:sz="0" w:space="0" w:color="auto"/>
                <w:bottom w:val="none" w:sz="0" w:space="0" w:color="auto"/>
                <w:right w:val="none" w:sz="0" w:space="0" w:color="auto"/>
              </w:divBdr>
              <w:divsChild>
                <w:div w:id="129052937">
                  <w:marLeft w:val="0"/>
                  <w:marRight w:val="0"/>
                  <w:marTop w:val="0"/>
                  <w:marBottom w:val="0"/>
                  <w:divBdr>
                    <w:top w:val="none" w:sz="0" w:space="0" w:color="auto"/>
                    <w:left w:val="none" w:sz="0" w:space="0" w:color="auto"/>
                    <w:bottom w:val="none" w:sz="0" w:space="0" w:color="auto"/>
                    <w:right w:val="none" w:sz="0" w:space="0" w:color="auto"/>
                  </w:divBdr>
                  <w:divsChild>
                    <w:div w:id="1411078200">
                      <w:marLeft w:val="0"/>
                      <w:marRight w:val="0"/>
                      <w:marTop w:val="0"/>
                      <w:marBottom w:val="0"/>
                      <w:divBdr>
                        <w:top w:val="none" w:sz="0" w:space="0" w:color="auto"/>
                        <w:left w:val="none" w:sz="0" w:space="0" w:color="auto"/>
                        <w:bottom w:val="none" w:sz="0" w:space="0" w:color="auto"/>
                        <w:right w:val="none" w:sz="0" w:space="0" w:color="auto"/>
                      </w:divBdr>
                      <w:divsChild>
                        <w:div w:id="85154758">
                          <w:marLeft w:val="0"/>
                          <w:marRight w:val="0"/>
                          <w:marTop w:val="0"/>
                          <w:marBottom w:val="0"/>
                          <w:divBdr>
                            <w:top w:val="none" w:sz="0" w:space="0" w:color="auto"/>
                            <w:left w:val="none" w:sz="0" w:space="0" w:color="auto"/>
                            <w:bottom w:val="none" w:sz="0" w:space="0" w:color="auto"/>
                            <w:right w:val="none" w:sz="0" w:space="0" w:color="auto"/>
                          </w:divBdr>
                          <w:divsChild>
                            <w:div w:id="574777722">
                              <w:marLeft w:val="0"/>
                              <w:marRight w:val="0"/>
                              <w:marTop w:val="240"/>
                              <w:marBottom w:val="240"/>
                              <w:divBdr>
                                <w:top w:val="single" w:sz="6" w:space="0" w:color="DDDDDD"/>
                                <w:left w:val="single" w:sz="6" w:space="0" w:color="DDDDDD"/>
                                <w:bottom w:val="single" w:sz="6" w:space="0" w:color="DDDDDD"/>
                                <w:right w:val="single" w:sz="6" w:space="0" w:color="DDDDDD"/>
                              </w:divBdr>
                              <w:divsChild>
                                <w:div w:id="10590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79048">
      <w:bodyDiv w:val="1"/>
      <w:marLeft w:val="0"/>
      <w:marRight w:val="0"/>
      <w:marTop w:val="0"/>
      <w:marBottom w:val="0"/>
      <w:divBdr>
        <w:top w:val="none" w:sz="0" w:space="0" w:color="auto"/>
        <w:left w:val="none" w:sz="0" w:space="0" w:color="auto"/>
        <w:bottom w:val="none" w:sz="0" w:space="0" w:color="auto"/>
        <w:right w:val="none" w:sz="0" w:space="0" w:color="auto"/>
      </w:divBdr>
      <w:divsChild>
        <w:div w:id="71898455">
          <w:marLeft w:val="0"/>
          <w:marRight w:val="0"/>
          <w:marTop w:val="0"/>
          <w:marBottom w:val="0"/>
          <w:divBdr>
            <w:top w:val="none" w:sz="0" w:space="0" w:color="auto"/>
            <w:left w:val="none" w:sz="0" w:space="0" w:color="auto"/>
            <w:bottom w:val="none" w:sz="0" w:space="0" w:color="auto"/>
            <w:right w:val="none" w:sz="0" w:space="0" w:color="auto"/>
          </w:divBdr>
          <w:divsChild>
            <w:div w:id="768353503">
              <w:marLeft w:val="0"/>
              <w:marRight w:val="0"/>
              <w:marTop w:val="0"/>
              <w:marBottom w:val="0"/>
              <w:divBdr>
                <w:top w:val="none" w:sz="0" w:space="0" w:color="auto"/>
                <w:left w:val="none" w:sz="0" w:space="0" w:color="auto"/>
                <w:bottom w:val="none" w:sz="0" w:space="0" w:color="auto"/>
                <w:right w:val="none" w:sz="0" w:space="0" w:color="auto"/>
              </w:divBdr>
              <w:divsChild>
                <w:div w:id="1515801900">
                  <w:marLeft w:val="0"/>
                  <w:marRight w:val="0"/>
                  <w:marTop w:val="0"/>
                  <w:marBottom w:val="0"/>
                  <w:divBdr>
                    <w:top w:val="none" w:sz="0" w:space="0" w:color="auto"/>
                    <w:left w:val="none" w:sz="0" w:space="0" w:color="auto"/>
                    <w:bottom w:val="none" w:sz="0" w:space="0" w:color="auto"/>
                    <w:right w:val="none" w:sz="0" w:space="0" w:color="auto"/>
                  </w:divBdr>
                  <w:divsChild>
                    <w:div w:id="899482133">
                      <w:marLeft w:val="0"/>
                      <w:marRight w:val="0"/>
                      <w:marTop w:val="0"/>
                      <w:marBottom w:val="0"/>
                      <w:divBdr>
                        <w:top w:val="none" w:sz="0" w:space="0" w:color="auto"/>
                        <w:left w:val="none" w:sz="0" w:space="0" w:color="auto"/>
                        <w:bottom w:val="none" w:sz="0" w:space="0" w:color="auto"/>
                        <w:right w:val="none" w:sz="0" w:space="0" w:color="auto"/>
                      </w:divBdr>
                      <w:divsChild>
                        <w:div w:id="344719618">
                          <w:marLeft w:val="0"/>
                          <w:marRight w:val="0"/>
                          <w:marTop w:val="0"/>
                          <w:marBottom w:val="0"/>
                          <w:divBdr>
                            <w:top w:val="none" w:sz="0" w:space="0" w:color="auto"/>
                            <w:left w:val="none" w:sz="0" w:space="0" w:color="auto"/>
                            <w:bottom w:val="none" w:sz="0" w:space="0" w:color="auto"/>
                            <w:right w:val="none" w:sz="0" w:space="0" w:color="auto"/>
                          </w:divBdr>
                          <w:divsChild>
                            <w:div w:id="2051568295">
                              <w:marLeft w:val="0"/>
                              <w:marRight w:val="0"/>
                              <w:marTop w:val="240"/>
                              <w:marBottom w:val="240"/>
                              <w:divBdr>
                                <w:top w:val="single" w:sz="6" w:space="0" w:color="DDDDDD"/>
                                <w:left w:val="single" w:sz="6" w:space="0" w:color="DDDDDD"/>
                                <w:bottom w:val="single" w:sz="6" w:space="0" w:color="DDDDDD"/>
                                <w:right w:val="single" w:sz="6" w:space="0" w:color="DDDDDD"/>
                              </w:divBdr>
                              <w:divsChild>
                                <w:div w:id="3797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53804">
      <w:bodyDiv w:val="1"/>
      <w:marLeft w:val="0"/>
      <w:marRight w:val="0"/>
      <w:marTop w:val="0"/>
      <w:marBottom w:val="0"/>
      <w:divBdr>
        <w:top w:val="none" w:sz="0" w:space="0" w:color="auto"/>
        <w:left w:val="none" w:sz="0" w:space="0" w:color="auto"/>
        <w:bottom w:val="none" w:sz="0" w:space="0" w:color="auto"/>
        <w:right w:val="none" w:sz="0" w:space="0" w:color="auto"/>
      </w:divBdr>
    </w:div>
    <w:div w:id="887641020">
      <w:bodyDiv w:val="1"/>
      <w:marLeft w:val="0"/>
      <w:marRight w:val="0"/>
      <w:marTop w:val="0"/>
      <w:marBottom w:val="0"/>
      <w:divBdr>
        <w:top w:val="none" w:sz="0" w:space="0" w:color="auto"/>
        <w:left w:val="none" w:sz="0" w:space="0" w:color="auto"/>
        <w:bottom w:val="none" w:sz="0" w:space="0" w:color="auto"/>
        <w:right w:val="none" w:sz="0" w:space="0" w:color="auto"/>
      </w:divBdr>
    </w:div>
    <w:div w:id="905990696">
      <w:bodyDiv w:val="1"/>
      <w:marLeft w:val="0"/>
      <w:marRight w:val="0"/>
      <w:marTop w:val="0"/>
      <w:marBottom w:val="0"/>
      <w:divBdr>
        <w:top w:val="none" w:sz="0" w:space="0" w:color="auto"/>
        <w:left w:val="none" w:sz="0" w:space="0" w:color="auto"/>
        <w:bottom w:val="none" w:sz="0" w:space="0" w:color="auto"/>
        <w:right w:val="none" w:sz="0" w:space="0" w:color="auto"/>
      </w:divBdr>
    </w:div>
    <w:div w:id="916330619">
      <w:bodyDiv w:val="1"/>
      <w:marLeft w:val="0"/>
      <w:marRight w:val="0"/>
      <w:marTop w:val="0"/>
      <w:marBottom w:val="0"/>
      <w:divBdr>
        <w:top w:val="none" w:sz="0" w:space="0" w:color="auto"/>
        <w:left w:val="none" w:sz="0" w:space="0" w:color="auto"/>
        <w:bottom w:val="none" w:sz="0" w:space="0" w:color="auto"/>
        <w:right w:val="none" w:sz="0" w:space="0" w:color="auto"/>
      </w:divBdr>
      <w:divsChild>
        <w:div w:id="2043820374">
          <w:marLeft w:val="0"/>
          <w:marRight w:val="0"/>
          <w:marTop w:val="0"/>
          <w:marBottom w:val="0"/>
          <w:divBdr>
            <w:top w:val="none" w:sz="0" w:space="0" w:color="auto"/>
            <w:left w:val="none" w:sz="0" w:space="0" w:color="auto"/>
            <w:bottom w:val="none" w:sz="0" w:space="0" w:color="auto"/>
            <w:right w:val="none" w:sz="0" w:space="0" w:color="auto"/>
          </w:divBdr>
          <w:divsChild>
            <w:div w:id="229537136">
              <w:marLeft w:val="0"/>
              <w:marRight w:val="0"/>
              <w:marTop w:val="0"/>
              <w:marBottom w:val="0"/>
              <w:divBdr>
                <w:top w:val="none" w:sz="0" w:space="0" w:color="auto"/>
                <w:left w:val="none" w:sz="0" w:space="0" w:color="auto"/>
                <w:bottom w:val="none" w:sz="0" w:space="0" w:color="auto"/>
                <w:right w:val="none" w:sz="0" w:space="0" w:color="auto"/>
              </w:divBdr>
              <w:divsChild>
                <w:div w:id="505100252">
                  <w:marLeft w:val="0"/>
                  <w:marRight w:val="0"/>
                  <w:marTop w:val="0"/>
                  <w:marBottom w:val="0"/>
                  <w:divBdr>
                    <w:top w:val="none" w:sz="0" w:space="0" w:color="auto"/>
                    <w:left w:val="none" w:sz="0" w:space="0" w:color="auto"/>
                    <w:bottom w:val="none" w:sz="0" w:space="0" w:color="auto"/>
                    <w:right w:val="none" w:sz="0" w:space="0" w:color="auto"/>
                  </w:divBdr>
                  <w:divsChild>
                    <w:div w:id="1722056510">
                      <w:marLeft w:val="0"/>
                      <w:marRight w:val="0"/>
                      <w:marTop w:val="0"/>
                      <w:marBottom w:val="0"/>
                      <w:divBdr>
                        <w:top w:val="none" w:sz="0" w:space="0" w:color="auto"/>
                        <w:left w:val="none" w:sz="0" w:space="0" w:color="auto"/>
                        <w:bottom w:val="none" w:sz="0" w:space="0" w:color="auto"/>
                        <w:right w:val="none" w:sz="0" w:space="0" w:color="auto"/>
                      </w:divBdr>
                      <w:divsChild>
                        <w:div w:id="45303976">
                          <w:marLeft w:val="0"/>
                          <w:marRight w:val="0"/>
                          <w:marTop w:val="0"/>
                          <w:marBottom w:val="0"/>
                          <w:divBdr>
                            <w:top w:val="none" w:sz="0" w:space="0" w:color="auto"/>
                            <w:left w:val="none" w:sz="0" w:space="0" w:color="auto"/>
                            <w:bottom w:val="none" w:sz="0" w:space="0" w:color="auto"/>
                            <w:right w:val="none" w:sz="0" w:space="0" w:color="auto"/>
                          </w:divBdr>
                          <w:divsChild>
                            <w:div w:id="1451851194">
                              <w:marLeft w:val="0"/>
                              <w:marRight w:val="0"/>
                              <w:marTop w:val="240"/>
                              <w:marBottom w:val="240"/>
                              <w:divBdr>
                                <w:top w:val="single" w:sz="6" w:space="0" w:color="DDDDDD"/>
                                <w:left w:val="single" w:sz="6" w:space="0" w:color="DDDDDD"/>
                                <w:bottom w:val="single" w:sz="6" w:space="0" w:color="DDDDDD"/>
                                <w:right w:val="single" w:sz="6" w:space="0" w:color="DDDDDD"/>
                              </w:divBdr>
                              <w:divsChild>
                                <w:div w:id="8502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293286">
      <w:bodyDiv w:val="1"/>
      <w:marLeft w:val="0"/>
      <w:marRight w:val="0"/>
      <w:marTop w:val="0"/>
      <w:marBottom w:val="0"/>
      <w:divBdr>
        <w:top w:val="none" w:sz="0" w:space="0" w:color="auto"/>
        <w:left w:val="none" w:sz="0" w:space="0" w:color="auto"/>
        <w:bottom w:val="none" w:sz="0" w:space="0" w:color="auto"/>
        <w:right w:val="none" w:sz="0" w:space="0" w:color="auto"/>
      </w:divBdr>
    </w:div>
    <w:div w:id="956639624">
      <w:bodyDiv w:val="1"/>
      <w:marLeft w:val="0"/>
      <w:marRight w:val="0"/>
      <w:marTop w:val="0"/>
      <w:marBottom w:val="0"/>
      <w:divBdr>
        <w:top w:val="none" w:sz="0" w:space="0" w:color="auto"/>
        <w:left w:val="none" w:sz="0" w:space="0" w:color="auto"/>
        <w:bottom w:val="none" w:sz="0" w:space="0" w:color="auto"/>
        <w:right w:val="none" w:sz="0" w:space="0" w:color="auto"/>
      </w:divBdr>
      <w:divsChild>
        <w:div w:id="513764318">
          <w:marLeft w:val="0"/>
          <w:marRight w:val="0"/>
          <w:marTop w:val="0"/>
          <w:marBottom w:val="0"/>
          <w:divBdr>
            <w:top w:val="none" w:sz="0" w:space="0" w:color="auto"/>
            <w:left w:val="none" w:sz="0" w:space="0" w:color="auto"/>
            <w:bottom w:val="none" w:sz="0" w:space="0" w:color="auto"/>
            <w:right w:val="none" w:sz="0" w:space="0" w:color="auto"/>
          </w:divBdr>
          <w:divsChild>
            <w:div w:id="1071850739">
              <w:marLeft w:val="0"/>
              <w:marRight w:val="0"/>
              <w:marTop w:val="0"/>
              <w:marBottom w:val="0"/>
              <w:divBdr>
                <w:top w:val="none" w:sz="0" w:space="0" w:color="auto"/>
                <w:left w:val="none" w:sz="0" w:space="0" w:color="auto"/>
                <w:bottom w:val="none" w:sz="0" w:space="0" w:color="auto"/>
                <w:right w:val="none" w:sz="0" w:space="0" w:color="auto"/>
              </w:divBdr>
              <w:divsChild>
                <w:div w:id="1750229611">
                  <w:marLeft w:val="0"/>
                  <w:marRight w:val="0"/>
                  <w:marTop w:val="0"/>
                  <w:marBottom w:val="0"/>
                  <w:divBdr>
                    <w:top w:val="none" w:sz="0" w:space="0" w:color="auto"/>
                    <w:left w:val="none" w:sz="0" w:space="0" w:color="auto"/>
                    <w:bottom w:val="none" w:sz="0" w:space="0" w:color="auto"/>
                    <w:right w:val="none" w:sz="0" w:space="0" w:color="auto"/>
                  </w:divBdr>
                  <w:divsChild>
                    <w:div w:id="1572620916">
                      <w:marLeft w:val="0"/>
                      <w:marRight w:val="0"/>
                      <w:marTop w:val="0"/>
                      <w:marBottom w:val="0"/>
                      <w:divBdr>
                        <w:top w:val="none" w:sz="0" w:space="0" w:color="auto"/>
                        <w:left w:val="none" w:sz="0" w:space="0" w:color="auto"/>
                        <w:bottom w:val="none" w:sz="0" w:space="0" w:color="auto"/>
                        <w:right w:val="none" w:sz="0" w:space="0" w:color="auto"/>
                      </w:divBdr>
                      <w:divsChild>
                        <w:div w:id="281500754">
                          <w:marLeft w:val="0"/>
                          <w:marRight w:val="0"/>
                          <w:marTop w:val="0"/>
                          <w:marBottom w:val="0"/>
                          <w:divBdr>
                            <w:top w:val="none" w:sz="0" w:space="0" w:color="auto"/>
                            <w:left w:val="none" w:sz="0" w:space="0" w:color="auto"/>
                            <w:bottom w:val="none" w:sz="0" w:space="0" w:color="auto"/>
                            <w:right w:val="none" w:sz="0" w:space="0" w:color="auto"/>
                          </w:divBdr>
                          <w:divsChild>
                            <w:div w:id="647711326">
                              <w:marLeft w:val="0"/>
                              <w:marRight w:val="0"/>
                              <w:marTop w:val="240"/>
                              <w:marBottom w:val="240"/>
                              <w:divBdr>
                                <w:top w:val="single" w:sz="6" w:space="0" w:color="DDDDDD"/>
                                <w:left w:val="single" w:sz="6" w:space="0" w:color="DDDDDD"/>
                                <w:bottom w:val="single" w:sz="6" w:space="0" w:color="DDDDDD"/>
                                <w:right w:val="single" w:sz="6" w:space="0" w:color="DDDDDD"/>
                              </w:divBdr>
                              <w:divsChild>
                                <w:div w:id="11668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127286">
      <w:bodyDiv w:val="1"/>
      <w:marLeft w:val="0"/>
      <w:marRight w:val="0"/>
      <w:marTop w:val="0"/>
      <w:marBottom w:val="0"/>
      <w:divBdr>
        <w:top w:val="none" w:sz="0" w:space="0" w:color="auto"/>
        <w:left w:val="none" w:sz="0" w:space="0" w:color="auto"/>
        <w:bottom w:val="none" w:sz="0" w:space="0" w:color="auto"/>
        <w:right w:val="none" w:sz="0" w:space="0" w:color="auto"/>
      </w:divBdr>
    </w:div>
    <w:div w:id="990057475">
      <w:bodyDiv w:val="1"/>
      <w:marLeft w:val="0"/>
      <w:marRight w:val="0"/>
      <w:marTop w:val="0"/>
      <w:marBottom w:val="0"/>
      <w:divBdr>
        <w:top w:val="none" w:sz="0" w:space="0" w:color="auto"/>
        <w:left w:val="none" w:sz="0" w:space="0" w:color="auto"/>
        <w:bottom w:val="none" w:sz="0" w:space="0" w:color="auto"/>
        <w:right w:val="none" w:sz="0" w:space="0" w:color="auto"/>
      </w:divBdr>
    </w:div>
    <w:div w:id="1028868479">
      <w:bodyDiv w:val="1"/>
      <w:marLeft w:val="0"/>
      <w:marRight w:val="0"/>
      <w:marTop w:val="0"/>
      <w:marBottom w:val="0"/>
      <w:divBdr>
        <w:top w:val="none" w:sz="0" w:space="0" w:color="auto"/>
        <w:left w:val="none" w:sz="0" w:space="0" w:color="auto"/>
        <w:bottom w:val="none" w:sz="0" w:space="0" w:color="auto"/>
        <w:right w:val="none" w:sz="0" w:space="0" w:color="auto"/>
      </w:divBdr>
    </w:div>
    <w:div w:id="1045759891">
      <w:bodyDiv w:val="1"/>
      <w:marLeft w:val="0"/>
      <w:marRight w:val="0"/>
      <w:marTop w:val="0"/>
      <w:marBottom w:val="0"/>
      <w:divBdr>
        <w:top w:val="none" w:sz="0" w:space="0" w:color="auto"/>
        <w:left w:val="none" w:sz="0" w:space="0" w:color="auto"/>
        <w:bottom w:val="none" w:sz="0" w:space="0" w:color="auto"/>
        <w:right w:val="none" w:sz="0" w:space="0" w:color="auto"/>
      </w:divBdr>
    </w:div>
    <w:div w:id="1047606642">
      <w:bodyDiv w:val="1"/>
      <w:marLeft w:val="0"/>
      <w:marRight w:val="0"/>
      <w:marTop w:val="0"/>
      <w:marBottom w:val="0"/>
      <w:divBdr>
        <w:top w:val="none" w:sz="0" w:space="0" w:color="auto"/>
        <w:left w:val="none" w:sz="0" w:space="0" w:color="auto"/>
        <w:bottom w:val="none" w:sz="0" w:space="0" w:color="auto"/>
        <w:right w:val="none" w:sz="0" w:space="0" w:color="auto"/>
      </w:divBdr>
    </w:div>
    <w:div w:id="1079449010">
      <w:bodyDiv w:val="1"/>
      <w:marLeft w:val="0"/>
      <w:marRight w:val="0"/>
      <w:marTop w:val="0"/>
      <w:marBottom w:val="0"/>
      <w:divBdr>
        <w:top w:val="none" w:sz="0" w:space="0" w:color="auto"/>
        <w:left w:val="none" w:sz="0" w:space="0" w:color="auto"/>
        <w:bottom w:val="none" w:sz="0" w:space="0" w:color="auto"/>
        <w:right w:val="none" w:sz="0" w:space="0" w:color="auto"/>
      </w:divBdr>
      <w:divsChild>
        <w:div w:id="654382733">
          <w:marLeft w:val="0"/>
          <w:marRight w:val="0"/>
          <w:marTop w:val="0"/>
          <w:marBottom w:val="0"/>
          <w:divBdr>
            <w:top w:val="none" w:sz="0" w:space="0" w:color="auto"/>
            <w:left w:val="none" w:sz="0" w:space="0" w:color="auto"/>
            <w:bottom w:val="none" w:sz="0" w:space="0" w:color="auto"/>
            <w:right w:val="none" w:sz="0" w:space="0" w:color="auto"/>
          </w:divBdr>
          <w:divsChild>
            <w:div w:id="185484928">
              <w:marLeft w:val="0"/>
              <w:marRight w:val="0"/>
              <w:marTop w:val="0"/>
              <w:marBottom w:val="0"/>
              <w:divBdr>
                <w:top w:val="none" w:sz="0" w:space="0" w:color="auto"/>
                <w:left w:val="none" w:sz="0" w:space="0" w:color="auto"/>
                <w:bottom w:val="none" w:sz="0" w:space="0" w:color="auto"/>
                <w:right w:val="none" w:sz="0" w:space="0" w:color="auto"/>
              </w:divBdr>
              <w:divsChild>
                <w:div w:id="685864548">
                  <w:marLeft w:val="0"/>
                  <w:marRight w:val="0"/>
                  <w:marTop w:val="0"/>
                  <w:marBottom w:val="0"/>
                  <w:divBdr>
                    <w:top w:val="none" w:sz="0" w:space="0" w:color="auto"/>
                    <w:left w:val="none" w:sz="0" w:space="0" w:color="auto"/>
                    <w:bottom w:val="none" w:sz="0" w:space="0" w:color="auto"/>
                    <w:right w:val="none" w:sz="0" w:space="0" w:color="auto"/>
                  </w:divBdr>
                  <w:divsChild>
                    <w:div w:id="2010937010">
                      <w:marLeft w:val="0"/>
                      <w:marRight w:val="0"/>
                      <w:marTop w:val="0"/>
                      <w:marBottom w:val="0"/>
                      <w:divBdr>
                        <w:top w:val="none" w:sz="0" w:space="0" w:color="auto"/>
                        <w:left w:val="none" w:sz="0" w:space="0" w:color="auto"/>
                        <w:bottom w:val="none" w:sz="0" w:space="0" w:color="auto"/>
                        <w:right w:val="none" w:sz="0" w:space="0" w:color="auto"/>
                      </w:divBdr>
                      <w:divsChild>
                        <w:div w:id="1116176346">
                          <w:marLeft w:val="0"/>
                          <w:marRight w:val="0"/>
                          <w:marTop w:val="0"/>
                          <w:marBottom w:val="0"/>
                          <w:divBdr>
                            <w:top w:val="none" w:sz="0" w:space="0" w:color="auto"/>
                            <w:left w:val="none" w:sz="0" w:space="0" w:color="auto"/>
                            <w:bottom w:val="none" w:sz="0" w:space="0" w:color="auto"/>
                            <w:right w:val="none" w:sz="0" w:space="0" w:color="auto"/>
                          </w:divBdr>
                          <w:divsChild>
                            <w:div w:id="1003967602">
                              <w:marLeft w:val="0"/>
                              <w:marRight w:val="0"/>
                              <w:marTop w:val="240"/>
                              <w:marBottom w:val="240"/>
                              <w:divBdr>
                                <w:top w:val="single" w:sz="6" w:space="0" w:color="DDDDDD"/>
                                <w:left w:val="single" w:sz="6" w:space="0" w:color="DDDDDD"/>
                                <w:bottom w:val="single" w:sz="6" w:space="0" w:color="DDDDDD"/>
                                <w:right w:val="single" w:sz="6" w:space="0" w:color="DDDDDD"/>
                              </w:divBdr>
                              <w:divsChild>
                                <w:div w:id="10816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5777">
      <w:bodyDiv w:val="1"/>
      <w:marLeft w:val="0"/>
      <w:marRight w:val="0"/>
      <w:marTop w:val="0"/>
      <w:marBottom w:val="0"/>
      <w:divBdr>
        <w:top w:val="none" w:sz="0" w:space="0" w:color="auto"/>
        <w:left w:val="none" w:sz="0" w:space="0" w:color="auto"/>
        <w:bottom w:val="none" w:sz="0" w:space="0" w:color="auto"/>
        <w:right w:val="none" w:sz="0" w:space="0" w:color="auto"/>
      </w:divBdr>
    </w:div>
    <w:div w:id="1099982689">
      <w:bodyDiv w:val="1"/>
      <w:marLeft w:val="0"/>
      <w:marRight w:val="0"/>
      <w:marTop w:val="0"/>
      <w:marBottom w:val="0"/>
      <w:divBdr>
        <w:top w:val="none" w:sz="0" w:space="0" w:color="auto"/>
        <w:left w:val="none" w:sz="0" w:space="0" w:color="auto"/>
        <w:bottom w:val="none" w:sz="0" w:space="0" w:color="auto"/>
        <w:right w:val="none" w:sz="0" w:space="0" w:color="auto"/>
      </w:divBdr>
    </w:div>
    <w:div w:id="1113549344">
      <w:bodyDiv w:val="1"/>
      <w:marLeft w:val="0"/>
      <w:marRight w:val="0"/>
      <w:marTop w:val="0"/>
      <w:marBottom w:val="0"/>
      <w:divBdr>
        <w:top w:val="none" w:sz="0" w:space="0" w:color="auto"/>
        <w:left w:val="none" w:sz="0" w:space="0" w:color="auto"/>
        <w:bottom w:val="none" w:sz="0" w:space="0" w:color="auto"/>
        <w:right w:val="none" w:sz="0" w:space="0" w:color="auto"/>
      </w:divBdr>
    </w:div>
    <w:div w:id="1113553133">
      <w:bodyDiv w:val="1"/>
      <w:marLeft w:val="0"/>
      <w:marRight w:val="0"/>
      <w:marTop w:val="0"/>
      <w:marBottom w:val="0"/>
      <w:divBdr>
        <w:top w:val="none" w:sz="0" w:space="0" w:color="auto"/>
        <w:left w:val="none" w:sz="0" w:space="0" w:color="auto"/>
        <w:bottom w:val="none" w:sz="0" w:space="0" w:color="auto"/>
        <w:right w:val="none" w:sz="0" w:space="0" w:color="auto"/>
      </w:divBdr>
    </w:div>
    <w:div w:id="1113985982">
      <w:bodyDiv w:val="1"/>
      <w:marLeft w:val="0"/>
      <w:marRight w:val="0"/>
      <w:marTop w:val="0"/>
      <w:marBottom w:val="0"/>
      <w:divBdr>
        <w:top w:val="none" w:sz="0" w:space="0" w:color="auto"/>
        <w:left w:val="none" w:sz="0" w:space="0" w:color="auto"/>
        <w:bottom w:val="none" w:sz="0" w:space="0" w:color="auto"/>
        <w:right w:val="none" w:sz="0" w:space="0" w:color="auto"/>
      </w:divBdr>
    </w:div>
    <w:div w:id="1118331681">
      <w:bodyDiv w:val="1"/>
      <w:marLeft w:val="0"/>
      <w:marRight w:val="0"/>
      <w:marTop w:val="0"/>
      <w:marBottom w:val="0"/>
      <w:divBdr>
        <w:top w:val="none" w:sz="0" w:space="0" w:color="auto"/>
        <w:left w:val="none" w:sz="0" w:space="0" w:color="auto"/>
        <w:bottom w:val="none" w:sz="0" w:space="0" w:color="auto"/>
        <w:right w:val="none" w:sz="0" w:space="0" w:color="auto"/>
      </w:divBdr>
    </w:div>
    <w:div w:id="1124739815">
      <w:bodyDiv w:val="1"/>
      <w:marLeft w:val="0"/>
      <w:marRight w:val="0"/>
      <w:marTop w:val="0"/>
      <w:marBottom w:val="0"/>
      <w:divBdr>
        <w:top w:val="none" w:sz="0" w:space="0" w:color="auto"/>
        <w:left w:val="none" w:sz="0" w:space="0" w:color="auto"/>
        <w:bottom w:val="none" w:sz="0" w:space="0" w:color="auto"/>
        <w:right w:val="none" w:sz="0" w:space="0" w:color="auto"/>
      </w:divBdr>
      <w:divsChild>
        <w:div w:id="1073966510">
          <w:marLeft w:val="0"/>
          <w:marRight w:val="0"/>
          <w:marTop w:val="0"/>
          <w:marBottom w:val="0"/>
          <w:divBdr>
            <w:top w:val="none" w:sz="0" w:space="0" w:color="auto"/>
            <w:left w:val="none" w:sz="0" w:space="0" w:color="auto"/>
            <w:bottom w:val="none" w:sz="0" w:space="0" w:color="auto"/>
            <w:right w:val="none" w:sz="0" w:space="0" w:color="auto"/>
          </w:divBdr>
          <w:divsChild>
            <w:div w:id="1937249053">
              <w:marLeft w:val="0"/>
              <w:marRight w:val="0"/>
              <w:marTop w:val="0"/>
              <w:marBottom w:val="0"/>
              <w:divBdr>
                <w:top w:val="none" w:sz="0" w:space="0" w:color="auto"/>
                <w:left w:val="none" w:sz="0" w:space="0" w:color="auto"/>
                <w:bottom w:val="none" w:sz="0" w:space="0" w:color="auto"/>
                <w:right w:val="none" w:sz="0" w:space="0" w:color="auto"/>
              </w:divBdr>
              <w:divsChild>
                <w:div w:id="12265791">
                  <w:marLeft w:val="0"/>
                  <w:marRight w:val="0"/>
                  <w:marTop w:val="0"/>
                  <w:marBottom w:val="0"/>
                  <w:divBdr>
                    <w:top w:val="none" w:sz="0" w:space="0" w:color="auto"/>
                    <w:left w:val="none" w:sz="0" w:space="0" w:color="auto"/>
                    <w:bottom w:val="none" w:sz="0" w:space="0" w:color="auto"/>
                    <w:right w:val="none" w:sz="0" w:space="0" w:color="auto"/>
                  </w:divBdr>
                  <w:divsChild>
                    <w:div w:id="980690006">
                      <w:marLeft w:val="0"/>
                      <w:marRight w:val="0"/>
                      <w:marTop w:val="0"/>
                      <w:marBottom w:val="0"/>
                      <w:divBdr>
                        <w:top w:val="none" w:sz="0" w:space="0" w:color="auto"/>
                        <w:left w:val="none" w:sz="0" w:space="0" w:color="auto"/>
                        <w:bottom w:val="none" w:sz="0" w:space="0" w:color="auto"/>
                        <w:right w:val="none" w:sz="0" w:space="0" w:color="auto"/>
                      </w:divBdr>
                      <w:divsChild>
                        <w:div w:id="2038768994">
                          <w:marLeft w:val="0"/>
                          <w:marRight w:val="0"/>
                          <w:marTop w:val="0"/>
                          <w:marBottom w:val="0"/>
                          <w:divBdr>
                            <w:top w:val="none" w:sz="0" w:space="0" w:color="auto"/>
                            <w:left w:val="none" w:sz="0" w:space="0" w:color="auto"/>
                            <w:bottom w:val="none" w:sz="0" w:space="0" w:color="auto"/>
                            <w:right w:val="none" w:sz="0" w:space="0" w:color="auto"/>
                          </w:divBdr>
                          <w:divsChild>
                            <w:div w:id="163328794">
                              <w:marLeft w:val="0"/>
                              <w:marRight w:val="0"/>
                              <w:marTop w:val="240"/>
                              <w:marBottom w:val="240"/>
                              <w:divBdr>
                                <w:top w:val="single" w:sz="6" w:space="0" w:color="DDDDDD"/>
                                <w:left w:val="single" w:sz="6" w:space="0" w:color="DDDDDD"/>
                                <w:bottom w:val="single" w:sz="6" w:space="0" w:color="DDDDDD"/>
                                <w:right w:val="single" w:sz="6" w:space="0" w:color="DDDDDD"/>
                              </w:divBdr>
                              <w:divsChild>
                                <w:div w:id="5250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249773">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241405174">
      <w:bodyDiv w:val="1"/>
      <w:marLeft w:val="0"/>
      <w:marRight w:val="0"/>
      <w:marTop w:val="0"/>
      <w:marBottom w:val="0"/>
      <w:divBdr>
        <w:top w:val="none" w:sz="0" w:space="0" w:color="auto"/>
        <w:left w:val="none" w:sz="0" w:space="0" w:color="auto"/>
        <w:bottom w:val="none" w:sz="0" w:space="0" w:color="auto"/>
        <w:right w:val="none" w:sz="0" w:space="0" w:color="auto"/>
      </w:divBdr>
      <w:divsChild>
        <w:div w:id="422149227">
          <w:marLeft w:val="0"/>
          <w:marRight w:val="0"/>
          <w:marTop w:val="0"/>
          <w:marBottom w:val="0"/>
          <w:divBdr>
            <w:top w:val="none" w:sz="0" w:space="0" w:color="auto"/>
            <w:left w:val="none" w:sz="0" w:space="0" w:color="auto"/>
            <w:bottom w:val="none" w:sz="0" w:space="0" w:color="auto"/>
            <w:right w:val="none" w:sz="0" w:space="0" w:color="auto"/>
          </w:divBdr>
          <w:divsChild>
            <w:div w:id="560677062">
              <w:marLeft w:val="0"/>
              <w:marRight w:val="0"/>
              <w:marTop w:val="0"/>
              <w:marBottom w:val="0"/>
              <w:divBdr>
                <w:top w:val="none" w:sz="0" w:space="0" w:color="auto"/>
                <w:left w:val="none" w:sz="0" w:space="0" w:color="auto"/>
                <w:bottom w:val="none" w:sz="0" w:space="0" w:color="auto"/>
                <w:right w:val="none" w:sz="0" w:space="0" w:color="auto"/>
              </w:divBdr>
              <w:divsChild>
                <w:div w:id="840046471">
                  <w:marLeft w:val="0"/>
                  <w:marRight w:val="0"/>
                  <w:marTop w:val="0"/>
                  <w:marBottom w:val="0"/>
                  <w:divBdr>
                    <w:top w:val="none" w:sz="0" w:space="0" w:color="auto"/>
                    <w:left w:val="none" w:sz="0" w:space="0" w:color="auto"/>
                    <w:bottom w:val="none" w:sz="0" w:space="0" w:color="auto"/>
                    <w:right w:val="none" w:sz="0" w:space="0" w:color="auto"/>
                  </w:divBdr>
                  <w:divsChild>
                    <w:div w:id="1928494517">
                      <w:marLeft w:val="0"/>
                      <w:marRight w:val="0"/>
                      <w:marTop w:val="0"/>
                      <w:marBottom w:val="0"/>
                      <w:divBdr>
                        <w:top w:val="none" w:sz="0" w:space="0" w:color="auto"/>
                        <w:left w:val="none" w:sz="0" w:space="0" w:color="auto"/>
                        <w:bottom w:val="none" w:sz="0" w:space="0" w:color="auto"/>
                        <w:right w:val="none" w:sz="0" w:space="0" w:color="auto"/>
                      </w:divBdr>
                      <w:divsChild>
                        <w:div w:id="214393712">
                          <w:marLeft w:val="0"/>
                          <w:marRight w:val="0"/>
                          <w:marTop w:val="0"/>
                          <w:marBottom w:val="0"/>
                          <w:divBdr>
                            <w:top w:val="none" w:sz="0" w:space="0" w:color="auto"/>
                            <w:left w:val="none" w:sz="0" w:space="0" w:color="auto"/>
                            <w:bottom w:val="none" w:sz="0" w:space="0" w:color="auto"/>
                            <w:right w:val="none" w:sz="0" w:space="0" w:color="auto"/>
                          </w:divBdr>
                          <w:divsChild>
                            <w:div w:id="1686636098">
                              <w:marLeft w:val="0"/>
                              <w:marRight w:val="0"/>
                              <w:marTop w:val="240"/>
                              <w:marBottom w:val="240"/>
                              <w:divBdr>
                                <w:top w:val="single" w:sz="6" w:space="0" w:color="DDDDDD"/>
                                <w:left w:val="single" w:sz="6" w:space="0" w:color="DDDDDD"/>
                                <w:bottom w:val="single" w:sz="6" w:space="0" w:color="DDDDDD"/>
                                <w:right w:val="single" w:sz="6" w:space="0" w:color="DDDDDD"/>
                              </w:divBdr>
                              <w:divsChild>
                                <w:div w:id="14536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2643085">
      <w:bodyDiv w:val="1"/>
      <w:marLeft w:val="0"/>
      <w:marRight w:val="0"/>
      <w:marTop w:val="0"/>
      <w:marBottom w:val="0"/>
      <w:divBdr>
        <w:top w:val="none" w:sz="0" w:space="0" w:color="auto"/>
        <w:left w:val="none" w:sz="0" w:space="0" w:color="auto"/>
        <w:bottom w:val="none" w:sz="0" w:space="0" w:color="auto"/>
        <w:right w:val="none" w:sz="0" w:space="0" w:color="auto"/>
      </w:divBdr>
    </w:div>
    <w:div w:id="1274091920">
      <w:bodyDiv w:val="1"/>
      <w:marLeft w:val="0"/>
      <w:marRight w:val="0"/>
      <w:marTop w:val="0"/>
      <w:marBottom w:val="0"/>
      <w:divBdr>
        <w:top w:val="none" w:sz="0" w:space="0" w:color="auto"/>
        <w:left w:val="none" w:sz="0" w:space="0" w:color="auto"/>
        <w:bottom w:val="none" w:sz="0" w:space="0" w:color="auto"/>
        <w:right w:val="none" w:sz="0" w:space="0" w:color="auto"/>
      </w:divBdr>
    </w:div>
    <w:div w:id="1276449897">
      <w:bodyDiv w:val="1"/>
      <w:marLeft w:val="0"/>
      <w:marRight w:val="0"/>
      <w:marTop w:val="0"/>
      <w:marBottom w:val="0"/>
      <w:divBdr>
        <w:top w:val="none" w:sz="0" w:space="0" w:color="auto"/>
        <w:left w:val="none" w:sz="0" w:space="0" w:color="auto"/>
        <w:bottom w:val="none" w:sz="0" w:space="0" w:color="auto"/>
        <w:right w:val="none" w:sz="0" w:space="0" w:color="auto"/>
      </w:divBdr>
    </w:div>
    <w:div w:id="1287930549">
      <w:bodyDiv w:val="1"/>
      <w:marLeft w:val="0"/>
      <w:marRight w:val="0"/>
      <w:marTop w:val="0"/>
      <w:marBottom w:val="0"/>
      <w:divBdr>
        <w:top w:val="none" w:sz="0" w:space="0" w:color="auto"/>
        <w:left w:val="none" w:sz="0" w:space="0" w:color="auto"/>
        <w:bottom w:val="none" w:sz="0" w:space="0" w:color="auto"/>
        <w:right w:val="none" w:sz="0" w:space="0" w:color="auto"/>
      </w:divBdr>
    </w:div>
    <w:div w:id="1308360924">
      <w:bodyDiv w:val="1"/>
      <w:marLeft w:val="0"/>
      <w:marRight w:val="0"/>
      <w:marTop w:val="0"/>
      <w:marBottom w:val="0"/>
      <w:divBdr>
        <w:top w:val="none" w:sz="0" w:space="0" w:color="auto"/>
        <w:left w:val="none" w:sz="0" w:space="0" w:color="auto"/>
        <w:bottom w:val="none" w:sz="0" w:space="0" w:color="auto"/>
        <w:right w:val="none" w:sz="0" w:space="0" w:color="auto"/>
      </w:divBdr>
    </w:div>
    <w:div w:id="1340086438">
      <w:bodyDiv w:val="1"/>
      <w:marLeft w:val="0"/>
      <w:marRight w:val="0"/>
      <w:marTop w:val="0"/>
      <w:marBottom w:val="0"/>
      <w:divBdr>
        <w:top w:val="none" w:sz="0" w:space="0" w:color="auto"/>
        <w:left w:val="none" w:sz="0" w:space="0" w:color="auto"/>
        <w:bottom w:val="none" w:sz="0" w:space="0" w:color="auto"/>
        <w:right w:val="none" w:sz="0" w:space="0" w:color="auto"/>
      </w:divBdr>
    </w:div>
    <w:div w:id="1343707989">
      <w:bodyDiv w:val="1"/>
      <w:marLeft w:val="0"/>
      <w:marRight w:val="0"/>
      <w:marTop w:val="0"/>
      <w:marBottom w:val="0"/>
      <w:divBdr>
        <w:top w:val="none" w:sz="0" w:space="0" w:color="auto"/>
        <w:left w:val="none" w:sz="0" w:space="0" w:color="auto"/>
        <w:bottom w:val="none" w:sz="0" w:space="0" w:color="auto"/>
        <w:right w:val="none" w:sz="0" w:space="0" w:color="auto"/>
      </w:divBdr>
    </w:div>
    <w:div w:id="1346790611">
      <w:bodyDiv w:val="1"/>
      <w:marLeft w:val="0"/>
      <w:marRight w:val="0"/>
      <w:marTop w:val="0"/>
      <w:marBottom w:val="0"/>
      <w:divBdr>
        <w:top w:val="none" w:sz="0" w:space="0" w:color="auto"/>
        <w:left w:val="none" w:sz="0" w:space="0" w:color="auto"/>
        <w:bottom w:val="none" w:sz="0" w:space="0" w:color="auto"/>
        <w:right w:val="none" w:sz="0" w:space="0" w:color="auto"/>
      </w:divBdr>
      <w:divsChild>
        <w:div w:id="63720102">
          <w:marLeft w:val="0"/>
          <w:marRight w:val="0"/>
          <w:marTop w:val="0"/>
          <w:marBottom w:val="0"/>
          <w:divBdr>
            <w:top w:val="none" w:sz="0" w:space="0" w:color="auto"/>
            <w:left w:val="none" w:sz="0" w:space="0" w:color="auto"/>
            <w:bottom w:val="none" w:sz="0" w:space="0" w:color="auto"/>
            <w:right w:val="none" w:sz="0" w:space="0" w:color="auto"/>
          </w:divBdr>
          <w:divsChild>
            <w:div w:id="318775568">
              <w:marLeft w:val="0"/>
              <w:marRight w:val="0"/>
              <w:marTop w:val="0"/>
              <w:marBottom w:val="0"/>
              <w:divBdr>
                <w:top w:val="none" w:sz="0" w:space="0" w:color="auto"/>
                <w:left w:val="none" w:sz="0" w:space="0" w:color="auto"/>
                <w:bottom w:val="none" w:sz="0" w:space="0" w:color="auto"/>
                <w:right w:val="none" w:sz="0" w:space="0" w:color="auto"/>
              </w:divBdr>
              <w:divsChild>
                <w:div w:id="61175773">
                  <w:marLeft w:val="0"/>
                  <w:marRight w:val="0"/>
                  <w:marTop w:val="0"/>
                  <w:marBottom w:val="0"/>
                  <w:divBdr>
                    <w:top w:val="none" w:sz="0" w:space="0" w:color="auto"/>
                    <w:left w:val="none" w:sz="0" w:space="0" w:color="auto"/>
                    <w:bottom w:val="none" w:sz="0" w:space="0" w:color="auto"/>
                    <w:right w:val="none" w:sz="0" w:space="0" w:color="auto"/>
                  </w:divBdr>
                  <w:divsChild>
                    <w:div w:id="252780600">
                      <w:marLeft w:val="0"/>
                      <w:marRight w:val="0"/>
                      <w:marTop w:val="0"/>
                      <w:marBottom w:val="0"/>
                      <w:divBdr>
                        <w:top w:val="none" w:sz="0" w:space="0" w:color="auto"/>
                        <w:left w:val="none" w:sz="0" w:space="0" w:color="auto"/>
                        <w:bottom w:val="none" w:sz="0" w:space="0" w:color="auto"/>
                        <w:right w:val="none" w:sz="0" w:space="0" w:color="auto"/>
                      </w:divBdr>
                      <w:divsChild>
                        <w:div w:id="2103601073">
                          <w:marLeft w:val="0"/>
                          <w:marRight w:val="0"/>
                          <w:marTop w:val="0"/>
                          <w:marBottom w:val="0"/>
                          <w:divBdr>
                            <w:top w:val="none" w:sz="0" w:space="0" w:color="auto"/>
                            <w:left w:val="none" w:sz="0" w:space="0" w:color="auto"/>
                            <w:bottom w:val="none" w:sz="0" w:space="0" w:color="auto"/>
                            <w:right w:val="none" w:sz="0" w:space="0" w:color="auto"/>
                          </w:divBdr>
                          <w:divsChild>
                            <w:div w:id="1622229493">
                              <w:marLeft w:val="0"/>
                              <w:marRight w:val="0"/>
                              <w:marTop w:val="240"/>
                              <w:marBottom w:val="240"/>
                              <w:divBdr>
                                <w:top w:val="single" w:sz="6" w:space="0" w:color="DDDDDD"/>
                                <w:left w:val="single" w:sz="6" w:space="0" w:color="DDDDDD"/>
                                <w:bottom w:val="single" w:sz="6" w:space="0" w:color="DDDDDD"/>
                                <w:right w:val="single" w:sz="6" w:space="0" w:color="DDDDDD"/>
                              </w:divBdr>
                              <w:divsChild>
                                <w:div w:id="10187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180518">
      <w:bodyDiv w:val="1"/>
      <w:marLeft w:val="0"/>
      <w:marRight w:val="0"/>
      <w:marTop w:val="0"/>
      <w:marBottom w:val="0"/>
      <w:divBdr>
        <w:top w:val="none" w:sz="0" w:space="0" w:color="auto"/>
        <w:left w:val="none" w:sz="0" w:space="0" w:color="auto"/>
        <w:bottom w:val="none" w:sz="0" w:space="0" w:color="auto"/>
        <w:right w:val="none" w:sz="0" w:space="0" w:color="auto"/>
      </w:divBdr>
    </w:div>
    <w:div w:id="1352761185">
      <w:bodyDiv w:val="1"/>
      <w:marLeft w:val="0"/>
      <w:marRight w:val="0"/>
      <w:marTop w:val="0"/>
      <w:marBottom w:val="0"/>
      <w:divBdr>
        <w:top w:val="none" w:sz="0" w:space="0" w:color="auto"/>
        <w:left w:val="none" w:sz="0" w:space="0" w:color="auto"/>
        <w:bottom w:val="none" w:sz="0" w:space="0" w:color="auto"/>
        <w:right w:val="none" w:sz="0" w:space="0" w:color="auto"/>
      </w:divBdr>
    </w:div>
    <w:div w:id="1381317564">
      <w:bodyDiv w:val="1"/>
      <w:marLeft w:val="0"/>
      <w:marRight w:val="0"/>
      <w:marTop w:val="0"/>
      <w:marBottom w:val="0"/>
      <w:divBdr>
        <w:top w:val="none" w:sz="0" w:space="0" w:color="auto"/>
        <w:left w:val="none" w:sz="0" w:space="0" w:color="auto"/>
        <w:bottom w:val="none" w:sz="0" w:space="0" w:color="auto"/>
        <w:right w:val="none" w:sz="0" w:space="0" w:color="auto"/>
      </w:divBdr>
    </w:div>
    <w:div w:id="1410150923">
      <w:bodyDiv w:val="1"/>
      <w:marLeft w:val="0"/>
      <w:marRight w:val="0"/>
      <w:marTop w:val="0"/>
      <w:marBottom w:val="0"/>
      <w:divBdr>
        <w:top w:val="none" w:sz="0" w:space="0" w:color="auto"/>
        <w:left w:val="none" w:sz="0" w:space="0" w:color="auto"/>
        <w:bottom w:val="none" w:sz="0" w:space="0" w:color="auto"/>
        <w:right w:val="none" w:sz="0" w:space="0" w:color="auto"/>
      </w:divBdr>
    </w:div>
    <w:div w:id="1414624635">
      <w:bodyDiv w:val="1"/>
      <w:marLeft w:val="0"/>
      <w:marRight w:val="0"/>
      <w:marTop w:val="0"/>
      <w:marBottom w:val="0"/>
      <w:divBdr>
        <w:top w:val="none" w:sz="0" w:space="0" w:color="auto"/>
        <w:left w:val="none" w:sz="0" w:space="0" w:color="auto"/>
        <w:bottom w:val="none" w:sz="0" w:space="0" w:color="auto"/>
        <w:right w:val="none" w:sz="0" w:space="0" w:color="auto"/>
      </w:divBdr>
    </w:div>
    <w:div w:id="1424036925">
      <w:bodyDiv w:val="1"/>
      <w:marLeft w:val="0"/>
      <w:marRight w:val="0"/>
      <w:marTop w:val="0"/>
      <w:marBottom w:val="0"/>
      <w:divBdr>
        <w:top w:val="none" w:sz="0" w:space="0" w:color="auto"/>
        <w:left w:val="none" w:sz="0" w:space="0" w:color="auto"/>
        <w:bottom w:val="none" w:sz="0" w:space="0" w:color="auto"/>
        <w:right w:val="none" w:sz="0" w:space="0" w:color="auto"/>
      </w:divBdr>
    </w:div>
    <w:div w:id="1428312963">
      <w:bodyDiv w:val="1"/>
      <w:marLeft w:val="0"/>
      <w:marRight w:val="0"/>
      <w:marTop w:val="0"/>
      <w:marBottom w:val="0"/>
      <w:divBdr>
        <w:top w:val="none" w:sz="0" w:space="0" w:color="auto"/>
        <w:left w:val="none" w:sz="0" w:space="0" w:color="auto"/>
        <w:bottom w:val="none" w:sz="0" w:space="0" w:color="auto"/>
        <w:right w:val="none" w:sz="0" w:space="0" w:color="auto"/>
      </w:divBdr>
    </w:div>
    <w:div w:id="1446850992">
      <w:bodyDiv w:val="1"/>
      <w:marLeft w:val="0"/>
      <w:marRight w:val="0"/>
      <w:marTop w:val="0"/>
      <w:marBottom w:val="0"/>
      <w:divBdr>
        <w:top w:val="none" w:sz="0" w:space="0" w:color="auto"/>
        <w:left w:val="none" w:sz="0" w:space="0" w:color="auto"/>
        <w:bottom w:val="none" w:sz="0" w:space="0" w:color="auto"/>
        <w:right w:val="none" w:sz="0" w:space="0" w:color="auto"/>
      </w:divBdr>
    </w:div>
    <w:div w:id="1466507457">
      <w:bodyDiv w:val="1"/>
      <w:marLeft w:val="0"/>
      <w:marRight w:val="0"/>
      <w:marTop w:val="0"/>
      <w:marBottom w:val="0"/>
      <w:divBdr>
        <w:top w:val="none" w:sz="0" w:space="0" w:color="auto"/>
        <w:left w:val="none" w:sz="0" w:space="0" w:color="auto"/>
        <w:bottom w:val="none" w:sz="0" w:space="0" w:color="auto"/>
        <w:right w:val="none" w:sz="0" w:space="0" w:color="auto"/>
      </w:divBdr>
    </w:div>
    <w:div w:id="1483307856">
      <w:bodyDiv w:val="1"/>
      <w:marLeft w:val="0"/>
      <w:marRight w:val="0"/>
      <w:marTop w:val="0"/>
      <w:marBottom w:val="0"/>
      <w:divBdr>
        <w:top w:val="none" w:sz="0" w:space="0" w:color="auto"/>
        <w:left w:val="none" w:sz="0" w:space="0" w:color="auto"/>
        <w:bottom w:val="none" w:sz="0" w:space="0" w:color="auto"/>
        <w:right w:val="none" w:sz="0" w:space="0" w:color="auto"/>
      </w:divBdr>
    </w:div>
    <w:div w:id="1497305520">
      <w:bodyDiv w:val="1"/>
      <w:marLeft w:val="0"/>
      <w:marRight w:val="0"/>
      <w:marTop w:val="0"/>
      <w:marBottom w:val="0"/>
      <w:divBdr>
        <w:top w:val="none" w:sz="0" w:space="0" w:color="auto"/>
        <w:left w:val="none" w:sz="0" w:space="0" w:color="auto"/>
        <w:bottom w:val="none" w:sz="0" w:space="0" w:color="auto"/>
        <w:right w:val="none" w:sz="0" w:space="0" w:color="auto"/>
      </w:divBdr>
    </w:div>
    <w:div w:id="1499808420">
      <w:bodyDiv w:val="1"/>
      <w:marLeft w:val="0"/>
      <w:marRight w:val="0"/>
      <w:marTop w:val="0"/>
      <w:marBottom w:val="0"/>
      <w:divBdr>
        <w:top w:val="none" w:sz="0" w:space="0" w:color="auto"/>
        <w:left w:val="none" w:sz="0" w:space="0" w:color="auto"/>
        <w:bottom w:val="none" w:sz="0" w:space="0" w:color="auto"/>
        <w:right w:val="none" w:sz="0" w:space="0" w:color="auto"/>
      </w:divBdr>
    </w:div>
    <w:div w:id="1584295203">
      <w:bodyDiv w:val="1"/>
      <w:marLeft w:val="0"/>
      <w:marRight w:val="0"/>
      <w:marTop w:val="0"/>
      <w:marBottom w:val="0"/>
      <w:divBdr>
        <w:top w:val="none" w:sz="0" w:space="0" w:color="auto"/>
        <w:left w:val="none" w:sz="0" w:space="0" w:color="auto"/>
        <w:bottom w:val="none" w:sz="0" w:space="0" w:color="auto"/>
        <w:right w:val="none" w:sz="0" w:space="0" w:color="auto"/>
      </w:divBdr>
    </w:div>
    <w:div w:id="1597245964">
      <w:bodyDiv w:val="1"/>
      <w:marLeft w:val="0"/>
      <w:marRight w:val="0"/>
      <w:marTop w:val="0"/>
      <w:marBottom w:val="0"/>
      <w:divBdr>
        <w:top w:val="none" w:sz="0" w:space="0" w:color="auto"/>
        <w:left w:val="none" w:sz="0" w:space="0" w:color="auto"/>
        <w:bottom w:val="none" w:sz="0" w:space="0" w:color="auto"/>
        <w:right w:val="none" w:sz="0" w:space="0" w:color="auto"/>
      </w:divBdr>
    </w:div>
    <w:div w:id="1607883540">
      <w:bodyDiv w:val="1"/>
      <w:marLeft w:val="0"/>
      <w:marRight w:val="0"/>
      <w:marTop w:val="0"/>
      <w:marBottom w:val="0"/>
      <w:divBdr>
        <w:top w:val="none" w:sz="0" w:space="0" w:color="auto"/>
        <w:left w:val="none" w:sz="0" w:space="0" w:color="auto"/>
        <w:bottom w:val="none" w:sz="0" w:space="0" w:color="auto"/>
        <w:right w:val="none" w:sz="0" w:space="0" w:color="auto"/>
      </w:divBdr>
    </w:div>
    <w:div w:id="1616477531">
      <w:bodyDiv w:val="1"/>
      <w:marLeft w:val="0"/>
      <w:marRight w:val="0"/>
      <w:marTop w:val="0"/>
      <w:marBottom w:val="0"/>
      <w:divBdr>
        <w:top w:val="none" w:sz="0" w:space="0" w:color="auto"/>
        <w:left w:val="none" w:sz="0" w:space="0" w:color="auto"/>
        <w:bottom w:val="none" w:sz="0" w:space="0" w:color="auto"/>
        <w:right w:val="none" w:sz="0" w:space="0" w:color="auto"/>
      </w:divBdr>
      <w:divsChild>
        <w:div w:id="702948377">
          <w:marLeft w:val="0"/>
          <w:marRight w:val="0"/>
          <w:marTop w:val="0"/>
          <w:marBottom w:val="0"/>
          <w:divBdr>
            <w:top w:val="none" w:sz="0" w:space="0" w:color="auto"/>
            <w:left w:val="none" w:sz="0" w:space="0" w:color="auto"/>
            <w:bottom w:val="none" w:sz="0" w:space="0" w:color="auto"/>
            <w:right w:val="none" w:sz="0" w:space="0" w:color="auto"/>
          </w:divBdr>
          <w:divsChild>
            <w:div w:id="635137086">
              <w:marLeft w:val="0"/>
              <w:marRight w:val="0"/>
              <w:marTop w:val="0"/>
              <w:marBottom w:val="0"/>
              <w:divBdr>
                <w:top w:val="none" w:sz="0" w:space="0" w:color="auto"/>
                <w:left w:val="none" w:sz="0" w:space="0" w:color="auto"/>
                <w:bottom w:val="none" w:sz="0" w:space="0" w:color="auto"/>
                <w:right w:val="none" w:sz="0" w:space="0" w:color="auto"/>
              </w:divBdr>
              <w:divsChild>
                <w:div w:id="1479685782">
                  <w:marLeft w:val="0"/>
                  <w:marRight w:val="0"/>
                  <w:marTop w:val="0"/>
                  <w:marBottom w:val="0"/>
                  <w:divBdr>
                    <w:top w:val="none" w:sz="0" w:space="0" w:color="auto"/>
                    <w:left w:val="none" w:sz="0" w:space="0" w:color="auto"/>
                    <w:bottom w:val="none" w:sz="0" w:space="0" w:color="auto"/>
                    <w:right w:val="none" w:sz="0" w:space="0" w:color="auto"/>
                  </w:divBdr>
                  <w:divsChild>
                    <w:div w:id="1615012728">
                      <w:marLeft w:val="0"/>
                      <w:marRight w:val="0"/>
                      <w:marTop w:val="0"/>
                      <w:marBottom w:val="0"/>
                      <w:divBdr>
                        <w:top w:val="none" w:sz="0" w:space="0" w:color="auto"/>
                        <w:left w:val="none" w:sz="0" w:space="0" w:color="auto"/>
                        <w:bottom w:val="none" w:sz="0" w:space="0" w:color="auto"/>
                        <w:right w:val="none" w:sz="0" w:space="0" w:color="auto"/>
                      </w:divBdr>
                      <w:divsChild>
                        <w:div w:id="1264875484">
                          <w:marLeft w:val="0"/>
                          <w:marRight w:val="0"/>
                          <w:marTop w:val="0"/>
                          <w:marBottom w:val="0"/>
                          <w:divBdr>
                            <w:top w:val="none" w:sz="0" w:space="0" w:color="auto"/>
                            <w:left w:val="none" w:sz="0" w:space="0" w:color="auto"/>
                            <w:bottom w:val="none" w:sz="0" w:space="0" w:color="auto"/>
                            <w:right w:val="none" w:sz="0" w:space="0" w:color="auto"/>
                          </w:divBdr>
                          <w:divsChild>
                            <w:div w:id="1514762807">
                              <w:marLeft w:val="0"/>
                              <w:marRight w:val="0"/>
                              <w:marTop w:val="240"/>
                              <w:marBottom w:val="240"/>
                              <w:divBdr>
                                <w:top w:val="single" w:sz="6" w:space="0" w:color="DDDDDD"/>
                                <w:left w:val="single" w:sz="6" w:space="0" w:color="DDDDDD"/>
                                <w:bottom w:val="single" w:sz="6" w:space="0" w:color="DDDDDD"/>
                                <w:right w:val="single" w:sz="6" w:space="0" w:color="DDDDDD"/>
                              </w:divBdr>
                              <w:divsChild>
                                <w:div w:id="18997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65892">
      <w:bodyDiv w:val="1"/>
      <w:marLeft w:val="0"/>
      <w:marRight w:val="0"/>
      <w:marTop w:val="0"/>
      <w:marBottom w:val="0"/>
      <w:divBdr>
        <w:top w:val="none" w:sz="0" w:space="0" w:color="auto"/>
        <w:left w:val="none" w:sz="0" w:space="0" w:color="auto"/>
        <w:bottom w:val="none" w:sz="0" w:space="0" w:color="auto"/>
        <w:right w:val="none" w:sz="0" w:space="0" w:color="auto"/>
      </w:divBdr>
    </w:div>
    <w:div w:id="1713731128">
      <w:bodyDiv w:val="1"/>
      <w:marLeft w:val="0"/>
      <w:marRight w:val="0"/>
      <w:marTop w:val="0"/>
      <w:marBottom w:val="0"/>
      <w:divBdr>
        <w:top w:val="none" w:sz="0" w:space="0" w:color="auto"/>
        <w:left w:val="none" w:sz="0" w:space="0" w:color="auto"/>
        <w:bottom w:val="none" w:sz="0" w:space="0" w:color="auto"/>
        <w:right w:val="none" w:sz="0" w:space="0" w:color="auto"/>
      </w:divBdr>
    </w:div>
    <w:div w:id="1722055891">
      <w:bodyDiv w:val="1"/>
      <w:marLeft w:val="0"/>
      <w:marRight w:val="0"/>
      <w:marTop w:val="0"/>
      <w:marBottom w:val="0"/>
      <w:divBdr>
        <w:top w:val="none" w:sz="0" w:space="0" w:color="auto"/>
        <w:left w:val="none" w:sz="0" w:space="0" w:color="auto"/>
        <w:bottom w:val="none" w:sz="0" w:space="0" w:color="auto"/>
        <w:right w:val="none" w:sz="0" w:space="0" w:color="auto"/>
      </w:divBdr>
    </w:div>
    <w:div w:id="1731076659">
      <w:bodyDiv w:val="1"/>
      <w:marLeft w:val="0"/>
      <w:marRight w:val="0"/>
      <w:marTop w:val="0"/>
      <w:marBottom w:val="0"/>
      <w:divBdr>
        <w:top w:val="none" w:sz="0" w:space="0" w:color="auto"/>
        <w:left w:val="none" w:sz="0" w:space="0" w:color="auto"/>
        <w:bottom w:val="none" w:sz="0" w:space="0" w:color="auto"/>
        <w:right w:val="none" w:sz="0" w:space="0" w:color="auto"/>
      </w:divBdr>
    </w:div>
    <w:div w:id="1753963649">
      <w:bodyDiv w:val="1"/>
      <w:marLeft w:val="0"/>
      <w:marRight w:val="0"/>
      <w:marTop w:val="0"/>
      <w:marBottom w:val="0"/>
      <w:divBdr>
        <w:top w:val="none" w:sz="0" w:space="0" w:color="auto"/>
        <w:left w:val="none" w:sz="0" w:space="0" w:color="auto"/>
        <w:bottom w:val="none" w:sz="0" w:space="0" w:color="auto"/>
        <w:right w:val="none" w:sz="0" w:space="0" w:color="auto"/>
      </w:divBdr>
    </w:div>
    <w:div w:id="1758287971">
      <w:bodyDiv w:val="1"/>
      <w:marLeft w:val="0"/>
      <w:marRight w:val="0"/>
      <w:marTop w:val="0"/>
      <w:marBottom w:val="0"/>
      <w:divBdr>
        <w:top w:val="none" w:sz="0" w:space="0" w:color="auto"/>
        <w:left w:val="none" w:sz="0" w:space="0" w:color="auto"/>
        <w:bottom w:val="none" w:sz="0" w:space="0" w:color="auto"/>
        <w:right w:val="none" w:sz="0" w:space="0" w:color="auto"/>
      </w:divBdr>
    </w:div>
    <w:div w:id="1769891254">
      <w:bodyDiv w:val="1"/>
      <w:marLeft w:val="0"/>
      <w:marRight w:val="0"/>
      <w:marTop w:val="0"/>
      <w:marBottom w:val="0"/>
      <w:divBdr>
        <w:top w:val="none" w:sz="0" w:space="0" w:color="auto"/>
        <w:left w:val="none" w:sz="0" w:space="0" w:color="auto"/>
        <w:bottom w:val="none" w:sz="0" w:space="0" w:color="auto"/>
        <w:right w:val="none" w:sz="0" w:space="0" w:color="auto"/>
      </w:divBdr>
    </w:div>
    <w:div w:id="1772972065">
      <w:bodyDiv w:val="1"/>
      <w:marLeft w:val="0"/>
      <w:marRight w:val="0"/>
      <w:marTop w:val="0"/>
      <w:marBottom w:val="0"/>
      <w:divBdr>
        <w:top w:val="none" w:sz="0" w:space="0" w:color="auto"/>
        <w:left w:val="none" w:sz="0" w:space="0" w:color="auto"/>
        <w:bottom w:val="none" w:sz="0" w:space="0" w:color="auto"/>
        <w:right w:val="none" w:sz="0" w:space="0" w:color="auto"/>
      </w:divBdr>
    </w:div>
    <w:div w:id="1778285042">
      <w:bodyDiv w:val="1"/>
      <w:marLeft w:val="0"/>
      <w:marRight w:val="0"/>
      <w:marTop w:val="0"/>
      <w:marBottom w:val="0"/>
      <w:divBdr>
        <w:top w:val="none" w:sz="0" w:space="0" w:color="auto"/>
        <w:left w:val="none" w:sz="0" w:space="0" w:color="auto"/>
        <w:bottom w:val="none" w:sz="0" w:space="0" w:color="auto"/>
        <w:right w:val="none" w:sz="0" w:space="0" w:color="auto"/>
      </w:divBdr>
    </w:div>
    <w:div w:id="1782072940">
      <w:bodyDiv w:val="1"/>
      <w:marLeft w:val="0"/>
      <w:marRight w:val="0"/>
      <w:marTop w:val="0"/>
      <w:marBottom w:val="0"/>
      <w:divBdr>
        <w:top w:val="none" w:sz="0" w:space="0" w:color="auto"/>
        <w:left w:val="none" w:sz="0" w:space="0" w:color="auto"/>
        <w:bottom w:val="none" w:sz="0" w:space="0" w:color="auto"/>
        <w:right w:val="none" w:sz="0" w:space="0" w:color="auto"/>
      </w:divBdr>
    </w:div>
    <w:div w:id="1784307279">
      <w:bodyDiv w:val="1"/>
      <w:marLeft w:val="0"/>
      <w:marRight w:val="0"/>
      <w:marTop w:val="0"/>
      <w:marBottom w:val="0"/>
      <w:divBdr>
        <w:top w:val="none" w:sz="0" w:space="0" w:color="auto"/>
        <w:left w:val="none" w:sz="0" w:space="0" w:color="auto"/>
        <w:bottom w:val="none" w:sz="0" w:space="0" w:color="auto"/>
        <w:right w:val="none" w:sz="0" w:space="0" w:color="auto"/>
      </w:divBdr>
    </w:div>
    <w:div w:id="1795364339">
      <w:bodyDiv w:val="1"/>
      <w:marLeft w:val="0"/>
      <w:marRight w:val="0"/>
      <w:marTop w:val="0"/>
      <w:marBottom w:val="0"/>
      <w:divBdr>
        <w:top w:val="none" w:sz="0" w:space="0" w:color="auto"/>
        <w:left w:val="none" w:sz="0" w:space="0" w:color="auto"/>
        <w:bottom w:val="none" w:sz="0" w:space="0" w:color="auto"/>
        <w:right w:val="none" w:sz="0" w:space="0" w:color="auto"/>
      </w:divBdr>
    </w:div>
    <w:div w:id="1798449431">
      <w:bodyDiv w:val="1"/>
      <w:marLeft w:val="0"/>
      <w:marRight w:val="0"/>
      <w:marTop w:val="0"/>
      <w:marBottom w:val="0"/>
      <w:divBdr>
        <w:top w:val="none" w:sz="0" w:space="0" w:color="auto"/>
        <w:left w:val="none" w:sz="0" w:space="0" w:color="auto"/>
        <w:bottom w:val="none" w:sz="0" w:space="0" w:color="auto"/>
        <w:right w:val="none" w:sz="0" w:space="0" w:color="auto"/>
      </w:divBdr>
    </w:div>
    <w:div w:id="1821187642">
      <w:bodyDiv w:val="1"/>
      <w:marLeft w:val="0"/>
      <w:marRight w:val="0"/>
      <w:marTop w:val="0"/>
      <w:marBottom w:val="0"/>
      <w:divBdr>
        <w:top w:val="none" w:sz="0" w:space="0" w:color="auto"/>
        <w:left w:val="none" w:sz="0" w:space="0" w:color="auto"/>
        <w:bottom w:val="none" w:sz="0" w:space="0" w:color="auto"/>
        <w:right w:val="none" w:sz="0" w:space="0" w:color="auto"/>
      </w:divBdr>
    </w:div>
    <w:div w:id="1840925601">
      <w:bodyDiv w:val="1"/>
      <w:marLeft w:val="0"/>
      <w:marRight w:val="0"/>
      <w:marTop w:val="0"/>
      <w:marBottom w:val="0"/>
      <w:divBdr>
        <w:top w:val="none" w:sz="0" w:space="0" w:color="auto"/>
        <w:left w:val="none" w:sz="0" w:space="0" w:color="auto"/>
        <w:bottom w:val="none" w:sz="0" w:space="0" w:color="auto"/>
        <w:right w:val="none" w:sz="0" w:space="0" w:color="auto"/>
      </w:divBdr>
    </w:div>
    <w:div w:id="1845701531">
      <w:bodyDiv w:val="1"/>
      <w:marLeft w:val="0"/>
      <w:marRight w:val="0"/>
      <w:marTop w:val="0"/>
      <w:marBottom w:val="0"/>
      <w:divBdr>
        <w:top w:val="none" w:sz="0" w:space="0" w:color="auto"/>
        <w:left w:val="none" w:sz="0" w:space="0" w:color="auto"/>
        <w:bottom w:val="none" w:sz="0" w:space="0" w:color="auto"/>
        <w:right w:val="none" w:sz="0" w:space="0" w:color="auto"/>
      </w:divBdr>
      <w:divsChild>
        <w:div w:id="1752194534">
          <w:marLeft w:val="0"/>
          <w:marRight w:val="0"/>
          <w:marTop w:val="0"/>
          <w:marBottom w:val="0"/>
          <w:divBdr>
            <w:top w:val="none" w:sz="0" w:space="0" w:color="auto"/>
            <w:left w:val="none" w:sz="0" w:space="0" w:color="auto"/>
            <w:bottom w:val="none" w:sz="0" w:space="0" w:color="auto"/>
            <w:right w:val="none" w:sz="0" w:space="0" w:color="auto"/>
          </w:divBdr>
          <w:divsChild>
            <w:div w:id="1457262682">
              <w:marLeft w:val="0"/>
              <w:marRight w:val="0"/>
              <w:marTop w:val="0"/>
              <w:marBottom w:val="0"/>
              <w:divBdr>
                <w:top w:val="none" w:sz="0" w:space="0" w:color="auto"/>
                <w:left w:val="none" w:sz="0" w:space="0" w:color="auto"/>
                <w:bottom w:val="none" w:sz="0" w:space="0" w:color="auto"/>
                <w:right w:val="none" w:sz="0" w:space="0" w:color="auto"/>
              </w:divBdr>
              <w:divsChild>
                <w:div w:id="844594444">
                  <w:marLeft w:val="0"/>
                  <w:marRight w:val="0"/>
                  <w:marTop w:val="0"/>
                  <w:marBottom w:val="0"/>
                  <w:divBdr>
                    <w:top w:val="none" w:sz="0" w:space="0" w:color="auto"/>
                    <w:left w:val="none" w:sz="0" w:space="0" w:color="auto"/>
                    <w:bottom w:val="none" w:sz="0" w:space="0" w:color="auto"/>
                    <w:right w:val="none" w:sz="0" w:space="0" w:color="auto"/>
                  </w:divBdr>
                  <w:divsChild>
                    <w:div w:id="1253275794">
                      <w:marLeft w:val="0"/>
                      <w:marRight w:val="0"/>
                      <w:marTop w:val="0"/>
                      <w:marBottom w:val="0"/>
                      <w:divBdr>
                        <w:top w:val="none" w:sz="0" w:space="0" w:color="auto"/>
                        <w:left w:val="none" w:sz="0" w:space="0" w:color="auto"/>
                        <w:bottom w:val="none" w:sz="0" w:space="0" w:color="auto"/>
                        <w:right w:val="none" w:sz="0" w:space="0" w:color="auto"/>
                      </w:divBdr>
                      <w:divsChild>
                        <w:div w:id="2091922107">
                          <w:marLeft w:val="0"/>
                          <w:marRight w:val="0"/>
                          <w:marTop w:val="0"/>
                          <w:marBottom w:val="0"/>
                          <w:divBdr>
                            <w:top w:val="none" w:sz="0" w:space="0" w:color="auto"/>
                            <w:left w:val="none" w:sz="0" w:space="0" w:color="auto"/>
                            <w:bottom w:val="none" w:sz="0" w:space="0" w:color="auto"/>
                            <w:right w:val="none" w:sz="0" w:space="0" w:color="auto"/>
                          </w:divBdr>
                          <w:divsChild>
                            <w:div w:id="1897357762">
                              <w:marLeft w:val="0"/>
                              <w:marRight w:val="0"/>
                              <w:marTop w:val="240"/>
                              <w:marBottom w:val="240"/>
                              <w:divBdr>
                                <w:top w:val="single" w:sz="6" w:space="0" w:color="DDDDDD"/>
                                <w:left w:val="single" w:sz="6" w:space="0" w:color="DDDDDD"/>
                                <w:bottom w:val="single" w:sz="6" w:space="0" w:color="DDDDDD"/>
                                <w:right w:val="single" w:sz="6" w:space="0" w:color="DDDDDD"/>
                              </w:divBdr>
                              <w:divsChild>
                                <w:div w:id="401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82406">
      <w:bodyDiv w:val="1"/>
      <w:marLeft w:val="0"/>
      <w:marRight w:val="0"/>
      <w:marTop w:val="0"/>
      <w:marBottom w:val="0"/>
      <w:divBdr>
        <w:top w:val="none" w:sz="0" w:space="0" w:color="auto"/>
        <w:left w:val="none" w:sz="0" w:space="0" w:color="auto"/>
        <w:bottom w:val="none" w:sz="0" w:space="0" w:color="auto"/>
        <w:right w:val="none" w:sz="0" w:space="0" w:color="auto"/>
      </w:divBdr>
      <w:divsChild>
        <w:div w:id="371736773">
          <w:marLeft w:val="0"/>
          <w:marRight w:val="0"/>
          <w:marTop w:val="0"/>
          <w:marBottom w:val="0"/>
          <w:divBdr>
            <w:top w:val="none" w:sz="0" w:space="0" w:color="auto"/>
            <w:left w:val="none" w:sz="0" w:space="0" w:color="auto"/>
            <w:bottom w:val="none" w:sz="0" w:space="0" w:color="auto"/>
            <w:right w:val="none" w:sz="0" w:space="0" w:color="auto"/>
          </w:divBdr>
          <w:divsChild>
            <w:div w:id="53237416">
              <w:marLeft w:val="0"/>
              <w:marRight w:val="0"/>
              <w:marTop w:val="0"/>
              <w:marBottom w:val="0"/>
              <w:divBdr>
                <w:top w:val="none" w:sz="0" w:space="0" w:color="auto"/>
                <w:left w:val="none" w:sz="0" w:space="0" w:color="auto"/>
                <w:bottom w:val="none" w:sz="0" w:space="0" w:color="auto"/>
                <w:right w:val="none" w:sz="0" w:space="0" w:color="auto"/>
              </w:divBdr>
              <w:divsChild>
                <w:div w:id="1261064871">
                  <w:marLeft w:val="0"/>
                  <w:marRight w:val="0"/>
                  <w:marTop w:val="0"/>
                  <w:marBottom w:val="0"/>
                  <w:divBdr>
                    <w:top w:val="none" w:sz="0" w:space="0" w:color="auto"/>
                    <w:left w:val="none" w:sz="0" w:space="0" w:color="auto"/>
                    <w:bottom w:val="none" w:sz="0" w:space="0" w:color="auto"/>
                    <w:right w:val="none" w:sz="0" w:space="0" w:color="auto"/>
                  </w:divBdr>
                  <w:divsChild>
                    <w:div w:id="1551571598">
                      <w:marLeft w:val="0"/>
                      <w:marRight w:val="0"/>
                      <w:marTop w:val="0"/>
                      <w:marBottom w:val="0"/>
                      <w:divBdr>
                        <w:top w:val="none" w:sz="0" w:space="0" w:color="auto"/>
                        <w:left w:val="none" w:sz="0" w:space="0" w:color="auto"/>
                        <w:bottom w:val="none" w:sz="0" w:space="0" w:color="auto"/>
                        <w:right w:val="none" w:sz="0" w:space="0" w:color="auto"/>
                      </w:divBdr>
                      <w:divsChild>
                        <w:div w:id="1900286990">
                          <w:marLeft w:val="0"/>
                          <w:marRight w:val="0"/>
                          <w:marTop w:val="0"/>
                          <w:marBottom w:val="0"/>
                          <w:divBdr>
                            <w:top w:val="none" w:sz="0" w:space="0" w:color="auto"/>
                            <w:left w:val="none" w:sz="0" w:space="0" w:color="auto"/>
                            <w:bottom w:val="none" w:sz="0" w:space="0" w:color="auto"/>
                            <w:right w:val="none" w:sz="0" w:space="0" w:color="auto"/>
                          </w:divBdr>
                          <w:divsChild>
                            <w:div w:id="693383908">
                              <w:marLeft w:val="0"/>
                              <w:marRight w:val="0"/>
                              <w:marTop w:val="240"/>
                              <w:marBottom w:val="240"/>
                              <w:divBdr>
                                <w:top w:val="single" w:sz="6" w:space="0" w:color="DDDDDD"/>
                                <w:left w:val="single" w:sz="6" w:space="0" w:color="DDDDDD"/>
                                <w:bottom w:val="single" w:sz="6" w:space="0" w:color="DDDDDD"/>
                                <w:right w:val="single" w:sz="6" w:space="0" w:color="DDDDDD"/>
                              </w:divBdr>
                              <w:divsChild>
                                <w:div w:id="272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946137">
      <w:bodyDiv w:val="1"/>
      <w:marLeft w:val="0"/>
      <w:marRight w:val="0"/>
      <w:marTop w:val="0"/>
      <w:marBottom w:val="0"/>
      <w:divBdr>
        <w:top w:val="none" w:sz="0" w:space="0" w:color="auto"/>
        <w:left w:val="none" w:sz="0" w:space="0" w:color="auto"/>
        <w:bottom w:val="none" w:sz="0" w:space="0" w:color="auto"/>
        <w:right w:val="none" w:sz="0" w:space="0" w:color="auto"/>
      </w:divBdr>
    </w:div>
    <w:div w:id="1881890847">
      <w:bodyDiv w:val="1"/>
      <w:marLeft w:val="0"/>
      <w:marRight w:val="0"/>
      <w:marTop w:val="0"/>
      <w:marBottom w:val="0"/>
      <w:divBdr>
        <w:top w:val="none" w:sz="0" w:space="0" w:color="auto"/>
        <w:left w:val="none" w:sz="0" w:space="0" w:color="auto"/>
        <w:bottom w:val="none" w:sz="0" w:space="0" w:color="auto"/>
        <w:right w:val="none" w:sz="0" w:space="0" w:color="auto"/>
      </w:divBdr>
    </w:div>
    <w:div w:id="1893466999">
      <w:bodyDiv w:val="1"/>
      <w:marLeft w:val="0"/>
      <w:marRight w:val="0"/>
      <w:marTop w:val="0"/>
      <w:marBottom w:val="0"/>
      <w:divBdr>
        <w:top w:val="none" w:sz="0" w:space="0" w:color="auto"/>
        <w:left w:val="none" w:sz="0" w:space="0" w:color="auto"/>
        <w:bottom w:val="none" w:sz="0" w:space="0" w:color="auto"/>
        <w:right w:val="none" w:sz="0" w:space="0" w:color="auto"/>
      </w:divBdr>
    </w:div>
    <w:div w:id="1954744550">
      <w:bodyDiv w:val="1"/>
      <w:marLeft w:val="0"/>
      <w:marRight w:val="0"/>
      <w:marTop w:val="0"/>
      <w:marBottom w:val="0"/>
      <w:divBdr>
        <w:top w:val="none" w:sz="0" w:space="0" w:color="auto"/>
        <w:left w:val="none" w:sz="0" w:space="0" w:color="auto"/>
        <w:bottom w:val="none" w:sz="0" w:space="0" w:color="auto"/>
        <w:right w:val="none" w:sz="0" w:space="0" w:color="auto"/>
      </w:divBdr>
    </w:div>
    <w:div w:id="1995524419">
      <w:bodyDiv w:val="1"/>
      <w:marLeft w:val="0"/>
      <w:marRight w:val="0"/>
      <w:marTop w:val="0"/>
      <w:marBottom w:val="0"/>
      <w:divBdr>
        <w:top w:val="none" w:sz="0" w:space="0" w:color="auto"/>
        <w:left w:val="none" w:sz="0" w:space="0" w:color="auto"/>
        <w:bottom w:val="none" w:sz="0" w:space="0" w:color="auto"/>
        <w:right w:val="none" w:sz="0" w:space="0" w:color="auto"/>
      </w:divBdr>
    </w:div>
    <w:div w:id="1997370839">
      <w:bodyDiv w:val="1"/>
      <w:marLeft w:val="0"/>
      <w:marRight w:val="0"/>
      <w:marTop w:val="0"/>
      <w:marBottom w:val="0"/>
      <w:divBdr>
        <w:top w:val="none" w:sz="0" w:space="0" w:color="auto"/>
        <w:left w:val="none" w:sz="0" w:space="0" w:color="auto"/>
        <w:bottom w:val="none" w:sz="0" w:space="0" w:color="auto"/>
        <w:right w:val="none" w:sz="0" w:space="0" w:color="auto"/>
      </w:divBdr>
    </w:div>
    <w:div w:id="2008943756">
      <w:bodyDiv w:val="1"/>
      <w:marLeft w:val="0"/>
      <w:marRight w:val="0"/>
      <w:marTop w:val="0"/>
      <w:marBottom w:val="0"/>
      <w:divBdr>
        <w:top w:val="none" w:sz="0" w:space="0" w:color="auto"/>
        <w:left w:val="none" w:sz="0" w:space="0" w:color="auto"/>
        <w:bottom w:val="none" w:sz="0" w:space="0" w:color="auto"/>
        <w:right w:val="none" w:sz="0" w:space="0" w:color="auto"/>
      </w:divBdr>
    </w:div>
    <w:div w:id="2073195650">
      <w:bodyDiv w:val="1"/>
      <w:marLeft w:val="0"/>
      <w:marRight w:val="0"/>
      <w:marTop w:val="0"/>
      <w:marBottom w:val="0"/>
      <w:divBdr>
        <w:top w:val="none" w:sz="0" w:space="0" w:color="auto"/>
        <w:left w:val="none" w:sz="0" w:space="0" w:color="auto"/>
        <w:bottom w:val="none" w:sz="0" w:space="0" w:color="auto"/>
        <w:right w:val="none" w:sz="0" w:space="0" w:color="auto"/>
      </w:divBdr>
    </w:div>
    <w:div w:id="2104259944">
      <w:bodyDiv w:val="1"/>
      <w:marLeft w:val="0"/>
      <w:marRight w:val="0"/>
      <w:marTop w:val="0"/>
      <w:marBottom w:val="0"/>
      <w:divBdr>
        <w:top w:val="none" w:sz="0" w:space="0" w:color="auto"/>
        <w:left w:val="none" w:sz="0" w:space="0" w:color="auto"/>
        <w:bottom w:val="none" w:sz="0" w:space="0" w:color="auto"/>
        <w:right w:val="none" w:sz="0" w:space="0" w:color="auto"/>
      </w:divBdr>
    </w:div>
    <w:div w:id="2115443661">
      <w:bodyDiv w:val="1"/>
      <w:marLeft w:val="0"/>
      <w:marRight w:val="0"/>
      <w:marTop w:val="0"/>
      <w:marBottom w:val="0"/>
      <w:divBdr>
        <w:top w:val="none" w:sz="0" w:space="0" w:color="auto"/>
        <w:left w:val="none" w:sz="0" w:space="0" w:color="auto"/>
        <w:bottom w:val="none" w:sz="0" w:space="0" w:color="auto"/>
        <w:right w:val="none" w:sz="0" w:space="0" w:color="auto"/>
      </w:divBdr>
    </w:div>
    <w:div w:id="2121760283">
      <w:bodyDiv w:val="1"/>
      <w:marLeft w:val="0"/>
      <w:marRight w:val="0"/>
      <w:marTop w:val="0"/>
      <w:marBottom w:val="0"/>
      <w:divBdr>
        <w:top w:val="none" w:sz="0" w:space="0" w:color="auto"/>
        <w:left w:val="none" w:sz="0" w:space="0" w:color="auto"/>
        <w:bottom w:val="none" w:sz="0" w:space="0" w:color="auto"/>
        <w:right w:val="none" w:sz="0" w:space="0" w:color="auto"/>
      </w:divBdr>
    </w:div>
    <w:div w:id="21267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google-apps/calendar/v3/reference/" TargetMode="External"/><Relationship Id="rId14" Type="http://schemas.openxmlformats.org/officeDocument/2006/relationships/hyperlink" Target="https://developer.apple.com/documentation/eventkit" TargetMode="External"/><Relationship Id="rId15" Type="http://schemas.openxmlformats.org/officeDocument/2006/relationships/hyperlink" Target="https://msdn.microsoft.com/en-us/office/office365/api/calendar-rest-operations" TargetMode="External"/><Relationship Id="rId16" Type="http://schemas.openxmlformats.org/officeDocument/2006/relationships/hyperlink" Target="http://docs.valence.desire2learn.com/reference.html" TargetMode="External"/><Relationship Id="rId17" Type="http://schemas.openxmlformats.org/officeDocument/2006/relationships/image" Target="media/image3.jpg"/><Relationship Id="rId18" Type="http://schemas.openxmlformats.org/officeDocument/2006/relationships/hyperlink" Target="https://github.com/MCLifeLeader/CS364/blob/master/SDD/resources/3.4.1.0.png" TargetMode="External"/><Relationship Id="rId19" Type="http://schemas.openxmlformats.org/officeDocument/2006/relationships/image" Target="media/image4.png"/><Relationship Id="rId63" Type="http://schemas.openxmlformats.org/officeDocument/2006/relationships/hyperlink" Target="NULL" TargetMode="External"/><Relationship Id="rId64" Type="http://schemas.openxmlformats.org/officeDocument/2006/relationships/image" Target="media/image31.jp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50" Type="http://schemas.openxmlformats.org/officeDocument/2006/relationships/image" Target="media/image24.png"/><Relationship Id="rId51" Type="http://schemas.openxmlformats.org/officeDocument/2006/relationships/hyperlink" Target="https://tools.ietf.org/html/rfc5545" TargetMode="External"/><Relationship Id="rId52" Type="http://schemas.openxmlformats.org/officeDocument/2006/relationships/hyperlink" Target="NULL" TargetMode="External"/><Relationship Id="rId53" Type="http://schemas.openxmlformats.org/officeDocument/2006/relationships/image" Target="media/image25.jp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hyperlink" Target="mailto:xxx@xxx.xxx" TargetMode="External"/><Relationship Id="rId57" Type="http://schemas.openxmlformats.org/officeDocument/2006/relationships/hyperlink" Target="NULL" TargetMode="External"/><Relationship Id="rId58" Type="http://schemas.openxmlformats.org/officeDocument/2006/relationships/image" Target="media/image28.jpg"/><Relationship Id="rId59" Type="http://schemas.openxmlformats.org/officeDocument/2006/relationships/hyperlink" Target="https://github.com/MCLifeLeader/CS364/blob/master/SDD/resources/3.2.6.0.png"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hyperlink" Target="NULL" TargetMode="External"/><Relationship Id="rId44" Type="http://schemas.openxmlformats.org/officeDocument/2006/relationships/image" Target="media/image21.jpg"/><Relationship Id="rId45" Type="http://schemas.openxmlformats.org/officeDocument/2006/relationships/hyperlink" Target="https://github.com/MCLifeLeader/CS364/blob/master/SDD/resources/Cal_upload_mock.PNG" TargetMode="External"/><Relationship Id="rId46" Type="http://schemas.openxmlformats.org/officeDocument/2006/relationships/image" Target="media/image22.png"/><Relationship Id="rId47" Type="http://schemas.openxmlformats.org/officeDocument/2006/relationships/hyperlink" Target="https://github.com/MCLifeLeader/CS364/blob/master/SDD/resources/Cal_name_mock.PNG" TargetMode="External"/><Relationship Id="rId48" Type="http://schemas.openxmlformats.org/officeDocument/2006/relationships/image" Target="media/image23.png"/><Relationship Id="rId49" Type="http://schemas.openxmlformats.org/officeDocument/2006/relationships/hyperlink" Target="https://tools.ietf.org/html/rfc554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comments" Target="comments.xml"/><Relationship Id="rId30" Type="http://schemas.openxmlformats.org/officeDocument/2006/relationships/hyperlink" Target="NULL" TargetMode="External"/><Relationship Id="rId31" Type="http://schemas.openxmlformats.org/officeDocument/2006/relationships/image" Target="media/image12.jpg"/><Relationship Id="rId32" Type="http://schemas.openxmlformats.org/officeDocument/2006/relationships/hyperlink" Target="https://github.com/MCLifeLeader/CS364/blob/master/SDD/resources/3.2.2.0.png" TargetMode="External"/><Relationship Id="rId33" Type="http://schemas.openxmlformats.org/officeDocument/2006/relationships/image" Target="media/image13.png"/><Relationship Id="rId34" Type="http://schemas.openxmlformats.org/officeDocument/2006/relationships/hyperlink" Target="https://github.com/MCLifeLeader/CS364/blob/master/SDD/resources/3.2.2.1.png" TargetMode="External"/><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jpg"/><Relationship Id="rId39" Type="http://schemas.openxmlformats.org/officeDocument/2006/relationships/hyperlink" Target="https://github.com/MCLifeLeader/CS364/blob/master/SDD/resources/3.2.3.0.png" TargetMode="External"/><Relationship Id="rId70" Type="http://schemas.openxmlformats.org/officeDocument/2006/relationships/hyperlink" Target="https://docs.oracle.com/javase/tutorial/jdbc/basics/prepared.html" TargetMode="External"/><Relationship Id="rId71" Type="http://schemas.openxmlformats.org/officeDocument/2006/relationships/image" Target="media/image37.jpg"/><Relationship Id="rId72" Type="http://schemas.openxmlformats.org/officeDocument/2006/relationships/image" Target="media/image38.jpg"/><Relationship Id="rId20" Type="http://schemas.openxmlformats.org/officeDocument/2006/relationships/image" Target="media/image5.png"/><Relationship Id="rId21" Type="http://schemas.openxmlformats.org/officeDocument/2006/relationships/hyperlink" Target="https://github.com/MCLifeLeader/CS364/blob/master/SDD/resources/3.2.1.2.png"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hyperlink" Target="https://github.com/MCLifeLeader/CS364/blob/master/SDD/resources/3.2.1.6.png" TargetMode="External"/><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hyperlink" Target="https://github.com/MCLifeLeader/CS364/blob/master/SDD/resources/3.2.1.8.png" TargetMode="External"/><Relationship Id="rId29" Type="http://schemas.openxmlformats.org/officeDocument/2006/relationships/image" Target="media/image11.png"/><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ntTable" Target="fontTable.xml"/><Relationship Id="rId76" Type="http://schemas.microsoft.com/office/2011/relationships/people" Target="people.xml"/><Relationship Id="rId77" Type="http://schemas.openxmlformats.org/officeDocument/2006/relationships/theme" Target="theme/theme1.xml"/><Relationship Id="rId60" Type="http://schemas.openxmlformats.org/officeDocument/2006/relationships/image" Target="media/image29.png"/><Relationship Id="rId61" Type="http://schemas.openxmlformats.org/officeDocument/2006/relationships/hyperlink" Target="https://github.com/MCLifeLeader/CS364/blob/master/SDD/resources/sync.jpg" TargetMode="External"/><Relationship Id="rId62" Type="http://schemas.openxmlformats.org/officeDocument/2006/relationships/image" Target="media/image30.jpg"/><Relationship Id="rId10" Type="http://schemas.microsoft.com/office/2011/relationships/commentsExtended" Target="commentsExtended.xml"/><Relationship Id="rId11" Type="http://schemas.openxmlformats.org/officeDocument/2006/relationships/image" Target="media/image2.jpg"/><Relationship Id="rId12" Type="http://schemas.openxmlformats.org/officeDocument/2006/relationships/hyperlink" Target="http://ieeexplore.ieee.org/servlet/opac?punumber=51672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3F5C5-C01F-4741-8DE5-91611E709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183</Pages>
  <Words>20225</Words>
  <Characters>115286</Characters>
  <Application>Microsoft Macintosh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Carey</dc:creator>
  <cp:keywords/>
  <dc:description/>
  <cp:lastModifiedBy>Michael Forkey</cp:lastModifiedBy>
  <cp:revision>2</cp:revision>
  <dcterms:created xsi:type="dcterms:W3CDTF">2017-12-22T07:49:00Z</dcterms:created>
  <dcterms:modified xsi:type="dcterms:W3CDTF">2017-12-22T07:49:00Z</dcterms:modified>
</cp:coreProperties>
</file>